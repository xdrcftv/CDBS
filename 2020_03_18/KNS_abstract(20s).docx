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7C170D" w14:textId="398F72E9" w:rsidR="00C301F2" w:rsidRDefault="00635D56">
      <w:pPr>
        <w:pStyle w:val="MainTitle"/>
      </w:pPr>
      <w:r>
        <w:rPr>
          <w:rFonts w:eastAsia="바탕"/>
        </w:rPr>
        <w:t>Investigation of Polyethylene Terephthalate in Different Thickness with Coincidence Doppler Broadening Spectroscopy</w:t>
      </w:r>
    </w:p>
    <w:p w14:paraId="348D3C3E" w14:textId="77777777" w:rsidR="00C301F2" w:rsidRDefault="00C301F2">
      <w:pPr>
        <w:jc w:val="center"/>
      </w:pPr>
    </w:p>
    <w:p w14:paraId="294CED5E" w14:textId="2AEC804E" w:rsidR="00C301F2" w:rsidRDefault="006F6493">
      <w:pPr>
        <w:pStyle w:val="Author"/>
        <w:rPr>
          <w:rFonts w:eastAsia="바탕"/>
          <w:lang w:eastAsia="ko-KR"/>
        </w:rPr>
      </w:pPr>
      <w:r>
        <w:rPr>
          <w:rFonts w:eastAsia="바탕"/>
          <w:lang w:eastAsia="ko-KR"/>
        </w:rPr>
        <w:t>Junyoung Lee</w:t>
      </w:r>
      <w:r w:rsidR="00C301F2">
        <w:rPr>
          <w:rFonts w:eastAsia="바탕"/>
          <w:vertAlign w:val="superscript"/>
          <w:lang w:eastAsia="ko-KR"/>
        </w:rPr>
        <w:t xml:space="preserve"> </w:t>
      </w:r>
      <w:proofErr w:type="spellStart"/>
      <w:proofErr w:type="gramStart"/>
      <w:r w:rsidR="00C301F2">
        <w:rPr>
          <w:rFonts w:eastAsia="바탕"/>
          <w:vertAlign w:val="superscript"/>
          <w:lang w:eastAsia="ko-KR"/>
        </w:rPr>
        <w:t>a</w:t>
      </w:r>
      <w:r>
        <w:rPr>
          <w:rFonts w:eastAsia="바탕"/>
          <w:vertAlign w:val="superscript"/>
          <w:lang w:eastAsia="ko-KR"/>
        </w:rPr>
        <w:t>,b</w:t>
      </w:r>
      <w:proofErr w:type="spellEnd"/>
      <w:proofErr w:type="gramEnd"/>
      <w:r w:rsidR="00C301F2">
        <w:rPr>
          <w:rFonts w:eastAsia="바탕"/>
          <w:lang w:eastAsia="ko-KR"/>
        </w:rPr>
        <w:t xml:space="preserve">, </w:t>
      </w:r>
      <w:proofErr w:type="spellStart"/>
      <w:r>
        <w:rPr>
          <w:rFonts w:eastAsia="바탕"/>
          <w:lang w:eastAsia="ko-KR"/>
        </w:rPr>
        <w:t>Jaegi</w:t>
      </w:r>
      <w:proofErr w:type="spellEnd"/>
      <w:r>
        <w:rPr>
          <w:rFonts w:eastAsia="바탕"/>
          <w:lang w:eastAsia="ko-KR"/>
        </w:rPr>
        <w:t xml:space="preserve"> Lee </w:t>
      </w:r>
      <w:r w:rsidR="004020B3">
        <w:rPr>
          <w:rFonts w:eastAsia="바탕"/>
          <w:vertAlign w:val="superscript"/>
          <w:lang w:eastAsia="ko-KR"/>
        </w:rPr>
        <w:t>a</w:t>
      </w:r>
      <w:r w:rsidR="00144DAA">
        <w:rPr>
          <w:rFonts w:eastAsia="바탕"/>
          <w:vertAlign w:val="superscript"/>
          <w:lang w:eastAsia="ko-KR"/>
        </w:rPr>
        <w:t>*</w:t>
      </w:r>
      <w:r w:rsidR="00C301F2">
        <w:rPr>
          <w:rFonts w:eastAsia="바탕"/>
          <w:lang w:eastAsia="ko-KR"/>
        </w:rPr>
        <w:t>,</w:t>
      </w:r>
      <w:r w:rsidR="00144DAA" w:rsidRPr="00144DAA">
        <w:rPr>
          <w:rFonts w:eastAsia="바탕"/>
          <w:lang w:eastAsia="ko-KR"/>
        </w:rPr>
        <w:t xml:space="preserve"> </w:t>
      </w:r>
      <w:proofErr w:type="spellStart"/>
      <w:r w:rsidR="00F77E81">
        <w:rPr>
          <w:rFonts w:eastAsia="바탕"/>
          <w:lang w:eastAsia="ko-KR"/>
        </w:rPr>
        <w:t>Gwang</w:t>
      </w:r>
      <w:proofErr w:type="spellEnd"/>
      <w:r w:rsidR="00F77E81">
        <w:rPr>
          <w:rFonts w:eastAsia="바탕"/>
          <w:lang w:eastAsia="ko-KR"/>
        </w:rPr>
        <w:t>-Min Sun</w:t>
      </w:r>
      <w:r w:rsidR="00144DAA">
        <w:rPr>
          <w:rFonts w:eastAsia="바탕"/>
          <w:lang w:eastAsia="ko-KR"/>
        </w:rPr>
        <w:t xml:space="preserve"> </w:t>
      </w:r>
      <w:r w:rsidR="00144DAA">
        <w:rPr>
          <w:rFonts w:eastAsia="바탕"/>
          <w:vertAlign w:val="superscript"/>
          <w:lang w:eastAsia="ko-KR"/>
        </w:rPr>
        <w:t>a</w:t>
      </w:r>
      <w:r w:rsidR="00144DAA">
        <w:rPr>
          <w:rFonts w:eastAsia="바탕"/>
          <w:lang w:eastAsia="ko-KR"/>
        </w:rPr>
        <w:t>,</w:t>
      </w:r>
      <w:r w:rsidR="00144DAA" w:rsidRPr="00144DAA">
        <w:rPr>
          <w:rFonts w:eastAsia="바탕"/>
          <w:lang w:eastAsia="ko-KR"/>
        </w:rPr>
        <w:t xml:space="preserve"> </w:t>
      </w:r>
      <w:r w:rsidR="00F77E81">
        <w:rPr>
          <w:rFonts w:eastAsia="바탕"/>
          <w:lang w:eastAsia="ko-KR"/>
        </w:rPr>
        <w:t>Young Rang Uhm</w:t>
      </w:r>
      <w:r w:rsidR="00144DAA">
        <w:rPr>
          <w:rFonts w:eastAsia="바탕"/>
          <w:lang w:eastAsia="ko-KR"/>
        </w:rPr>
        <w:t xml:space="preserve"> </w:t>
      </w:r>
      <w:r w:rsidR="00144DAA">
        <w:rPr>
          <w:rFonts w:eastAsia="바탕"/>
          <w:vertAlign w:val="superscript"/>
          <w:lang w:eastAsia="ko-KR"/>
        </w:rPr>
        <w:t>a</w:t>
      </w:r>
      <w:r w:rsidR="00144DAA">
        <w:rPr>
          <w:rFonts w:eastAsia="바탕"/>
          <w:lang w:eastAsia="ko-KR"/>
        </w:rPr>
        <w:t>,</w:t>
      </w:r>
      <w:r w:rsidR="00C301F2">
        <w:rPr>
          <w:rFonts w:eastAsia="바탕"/>
          <w:lang w:eastAsia="ko-KR"/>
        </w:rPr>
        <w:t xml:space="preserve"> </w:t>
      </w:r>
      <w:r>
        <w:rPr>
          <w:rFonts w:eastAsia="바탕"/>
          <w:lang w:eastAsia="ko-KR"/>
        </w:rPr>
        <w:t>Sung-Joon Ye</w:t>
      </w:r>
      <w:r w:rsidR="00C301F2">
        <w:rPr>
          <w:rFonts w:eastAsia="바탕"/>
          <w:vertAlign w:val="superscript"/>
          <w:lang w:eastAsia="ko-KR"/>
        </w:rPr>
        <w:t xml:space="preserve"> </w:t>
      </w:r>
      <w:r w:rsidR="004020B3">
        <w:rPr>
          <w:rFonts w:eastAsia="바탕"/>
          <w:vertAlign w:val="superscript"/>
          <w:lang w:eastAsia="ko-KR"/>
        </w:rPr>
        <w:t>b</w:t>
      </w:r>
    </w:p>
    <w:p w14:paraId="073AF6A2" w14:textId="77777777" w:rsidR="004020B3" w:rsidRDefault="00C301F2" w:rsidP="004020B3">
      <w:pPr>
        <w:pStyle w:val="Affiliation"/>
      </w:pPr>
      <w:proofErr w:type="spellStart"/>
      <w:r>
        <w:rPr>
          <w:rFonts w:eastAsia="바탕"/>
          <w:szCs w:val="13"/>
          <w:vertAlign w:val="superscript"/>
        </w:rPr>
        <w:t>a</w:t>
      </w:r>
      <w:r w:rsidR="004020B3">
        <w:rPr>
          <w:rFonts w:eastAsia="바탕"/>
        </w:rPr>
        <w:t>Neutron</w:t>
      </w:r>
      <w:proofErr w:type="spellEnd"/>
      <w:r w:rsidR="004020B3">
        <w:rPr>
          <w:rFonts w:eastAsia="바탕"/>
        </w:rPr>
        <w:t xml:space="preserve"> and Radioisotope Application Research Division, KAERI, 111 </w:t>
      </w:r>
      <w:proofErr w:type="spellStart"/>
      <w:r w:rsidR="004020B3">
        <w:rPr>
          <w:rFonts w:eastAsia="바탕"/>
        </w:rPr>
        <w:t>Daedeok-daero</w:t>
      </w:r>
      <w:proofErr w:type="spellEnd"/>
      <w:r w:rsidR="004020B3">
        <w:rPr>
          <w:rFonts w:eastAsia="바탕"/>
        </w:rPr>
        <w:t xml:space="preserve"> 989beon-gil, Daejeon, 34057</w:t>
      </w:r>
    </w:p>
    <w:p w14:paraId="7C146343" w14:textId="77777777" w:rsidR="00C301F2" w:rsidRDefault="004020B3">
      <w:pPr>
        <w:pStyle w:val="Affiliation"/>
        <w:rPr>
          <w:rFonts w:eastAsia="바탕"/>
          <w:lang w:eastAsia="ko-KR"/>
        </w:rPr>
      </w:pPr>
      <w:proofErr w:type="spellStart"/>
      <w:r>
        <w:rPr>
          <w:rFonts w:eastAsia="바탕"/>
          <w:szCs w:val="13"/>
          <w:vertAlign w:val="superscript"/>
        </w:rPr>
        <w:t>b</w:t>
      </w:r>
      <w:r w:rsidR="006F6493">
        <w:rPr>
          <w:rFonts w:eastAsia="바탕"/>
        </w:rPr>
        <w:t>Program</w:t>
      </w:r>
      <w:proofErr w:type="spellEnd"/>
      <w:r w:rsidR="006F6493">
        <w:rPr>
          <w:rFonts w:eastAsia="바탕"/>
        </w:rPr>
        <w:t xml:space="preserve"> in Biomedical Radiation Sciences, Department of Transdisciplinary Studies, Graduate School of Convergence Science and Technology, Seoul National University,</w:t>
      </w:r>
      <w:r w:rsidR="006957EB">
        <w:rPr>
          <w:rFonts w:eastAsia="바탕"/>
        </w:rPr>
        <w:t xml:space="preserve"> Seoul,</w:t>
      </w:r>
      <w:r w:rsidR="006F6493">
        <w:rPr>
          <w:rFonts w:eastAsia="바탕"/>
        </w:rPr>
        <w:t xml:space="preserve"> 08826</w:t>
      </w:r>
    </w:p>
    <w:p w14:paraId="35310D4F" w14:textId="3DD5FC34" w:rsidR="00C301F2" w:rsidRDefault="00C301F2">
      <w:pPr>
        <w:jc w:val="center"/>
        <w:rPr>
          <w:rFonts w:eastAsia="바탕"/>
          <w:i/>
          <w:iCs/>
          <w:sz w:val="20"/>
          <w:lang w:eastAsia="ko-KR"/>
        </w:rPr>
      </w:pPr>
      <w:r>
        <w:rPr>
          <w:rFonts w:eastAsia="바탕" w:hint="eastAsia"/>
          <w:sz w:val="20"/>
          <w:vertAlign w:val="superscript"/>
          <w:lang w:eastAsia="ko-KR"/>
        </w:rPr>
        <w:t>*</w:t>
      </w:r>
      <w:r>
        <w:rPr>
          <w:rFonts w:eastAsia="바탕" w:hint="eastAsia"/>
          <w:i/>
          <w:iCs/>
          <w:sz w:val="20"/>
          <w:lang w:eastAsia="ko-KR"/>
        </w:rPr>
        <w:t xml:space="preserve">Corresponding author: </w:t>
      </w:r>
      <w:r w:rsidR="00F77E81">
        <w:rPr>
          <w:rFonts w:eastAsia="바탕"/>
          <w:i/>
          <w:iCs/>
          <w:sz w:val="20"/>
        </w:rPr>
        <w:t>jgl</w:t>
      </w:r>
      <w:r w:rsidR="006F6493">
        <w:rPr>
          <w:rFonts w:eastAsia="바탕"/>
          <w:i/>
          <w:iCs/>
          <w:sz w:val="20"/>
        </w:rPr>
        <w:t>@</w:t>
      </w:r>
      <w:r w:rsidR="00F77E81">
        <w:rPr>
          <w:rFonts w:eastAsia="바탕"/>
          <w:i/>
          <w:iCs/>
          <w:sz w:val="20"/>
        </w:rPr>
        <w:t>kaeri.re.kr</w:t>
      </w:r>
    </w:p>
    <w:p w14:paraId="35D84EDD" w14:textId="77777777" w:rsidR="00C301F2" w:rsidRDefault="00C301F2" w:rsidP="0068647E">
      <w:pPr>
        <w:pStyle w:val="MainHeading"/>
        <w:jc w:val="left"/>
      </w:pPr>
    </w:p>
    <w:p w14:paraId="465652D8" w14:textId="77777777" w:rsidR="0068647E" w:rsidRDefault="0068647E">
      <w:pPr>
        <w:pStyle w:val="MainHeading"/>
        <w:sectPr w:rsidR="0068647E">
          <w:headerReference w:type="default" r:id="rId6"/>
          <w:pgSz w:w="11907" w:h="16840" w:code="9"/>
          <w:pgMar w:top="1440" w:right="1208" w:bottom="1440" w:left="1208" w:header="720" w:footer="720" w:gutter="0"/>
          <w:cols w:space="720"/>
        </w:sectPr>
      </w:pPr>
    </w:p>
    <w:p w14:paraId="78B50B25" w14:textId="77777777" w:rsidR="00C301F2" w:rsidRDefault="00C301F2">
      <w:pPr>
        <w:pStyle w:val="MainHeading"/>
      </w:pPr>
      <w:r>
        <w:lastRenderedPageBreak/>
        <w:t>1. Introduction</w:t>
      </w:r>
    </w:p>
    <w:p w14:paraId="5479931C" w14:textId="77777777" w:rsidR="00C301F2" w:rsidRDefault="00C301F2"/>
    <w:p w14:paraId="570D7F00" w14:textId="2087BB4A" w:rsidR="00C301F2" w:rsidRDefault="00352D9B">
      <w:pPr>
        <w:pStyle w:val="para1MSMinchoMSMinc"/>
        <w:snapToGrid/>
      </w:pPr>
      <w:r>
        <w:rPr>
          <w:rFonts w:hint="eastAsia"/>
        </w:rPr>
        <w:t xml:space="preserve">Positron </w:t>
      </w:r>
      <w:r>
        <w:t>annihilation</w:t>
      </w:r>
      <w:r>
        <w:rPr>
          <w:rFonts w:hint="eastAsia"/>
        </w:rPr>
        <w:t xml:space="preserve"> </w:t>
      </w:r>
      <w:r>
        <w:t xml:space="preserve">spectroscopy is mainly divided into two </w:t>
      </w:r>
      <w:r w:rsidR="00F77E81">
        <w:t>methodology</w:t>
      </w:r>
      <w:r w:rsidR="000F30D1">
        <w:t>:</w:t>
      </w:r>
      <w:r>
        <w:t xml:space="preserve"> positron annihilation lifetime and the Doppler broadening of the annihilation gamma-rays. When</w:t>
      </w:r>
      <w:r w:rsidR="00EA75FD">
        <w:t xml:space="preserve"> the</w:t>
      </w:r>
      <w:r w:rsidR="00F77E81">
        <w:t xml:space="preserve"> </w:t>
      </w:r>
      <w:r>
        <w:t>positron</w:t>
      </w:r>
      <w:r w:rsidR="00EA75FD">
        <w:t>s</w:t>
      </w:r>
      <w:r w:rsidR="00F77E81">
        <w:t xml:space="preserve"> </w:t>
      </w:r>
      <w:r w:rsidR="00EA75FD">
        <w:t>are</w:t>
      </w:r>
      <w:r w:rsidR="00F77E81">
        <w:t xml:space="preserve"> injected</w:t>
      </w:r>
      <w:r>
        <w:t xml:space="preserve"> to</w:t>
      </w:r>
      <w:r w:rsidR="00F77E81">
        <w:t xml:space="preserve"> a dense matter</w:t>
      </w:r>
      <w:r>
        <w:t xml:space="preserve">, </w:t>
      </w:r>
      <w:r w:rsidR="00EA75FD">
        <w:t>they</w:t>
      </w:r>
      <w:r w:rsidR="00F77E81">
        <w:t xml:space="preserve"> will be</w:t>
      </w:r>
      <w:r w:rsidR="00EA75FD">
        <w:t xml:space="preserve"> </w:t>
      </w:r>
      <w:r>
        <w:t>thermalized by the repulsive force from the</w:t>
      </w:r>
      <w:r w:rsidR="00F77E81">
        <w:t xml:space="preserve"> </w:t>
      </w:r>
      <w:r>
        <w:t xml:space="preserve">nucleus. The energies of the positron annihilation </w:t>
      </w:r>
      <w:r w:rsidR="00800A16">
        <w:t>photons</w:t>
      </w:r>
      <w:r>
        <w:t xml:space="preserve"> </w:t>
      </w:r>
      <w:r w:rsidR="00800A16">
        <w:t>are</w:t>
      </w:r>
      <w:r>
        <w:t xml:space="preserve"> shifted by the Doppler </w:t>
      </w:r>
      <w:r w:rsidR="00800A16">
        <w:t>effect</w:t>
      </w:r>
      <w:r>
        <w:t xml:space="preserve">, </w:t>
      </w:r>
      <w:r w:rsidR="00800A16">
        <w:t>where the quantity</w:t>
      </w:r>
      <w:r>
        <w:t xml:space="preserve"> of the gamma-ray energy shift </w:t>
      </w:r>
      <w:r w:rsidR="00A64B65">
        <w:t>is</w:t>
      </w:r>
      <w:r>
        <w:t xml:space="preserve"> correlated to the momentum distribution of electrons. The core electrons which have high momentum compared to the valance electrons provide </w:t>
      </w:r>
      <w:r w:rsidR="00800A16">
        <w:t xml:space="preserve">distinctive </w:t>
      </w:r>
      <w:r>
        <w:t xml:space="preserve">information of the carbon covalent bond like a C=O group. </w:t>
      </w:r>
      <w:r w:rsidR="00800A16">
        <w:t>Nevertheless</w:t>
      </w:r>
      <w:r>
        <w:t xml:space="preserve">, </w:t>
      </w:r>
      <w:r w:rsidR="00A64B65">
        <w:t xml:space="preserve">the </w:t>
      </w:r>
      <w:r>
        <w:t>detect</w:t>
      </w:r>
      <w:r w:rsidR="00800A16">
        <w:t>ion of</w:t>
      </w:r>
      <w:r>
        <w:t xml:space="preserve"> annihilation gamma-rays from the core electrons </w:t>
      </w:r>
      <w:r w:rsidR="00A64B65">
        <w:t>is a challenging task</w:t>
      </w:r>
      <w:r w:rsidR="000F30D1">
        <w:t>,</w:t>
      </w:r>
      <w:r>
        <w:t xml:space="preserve"> </w:t>
      </w:r>
      <w:r w:rsidR="00A64B65">
        <w:t>due to</w:t>
      </w:r>
      <w:r w:rsidR="004642A3">
        <w:t xml:space="preserve"> both</w:t>
      </w:r>
      <w:r>
        <w:t xml:space="preserve"> the rar</w:t>
      </w:r>
      <w:r w:rsidR="00A64B65">
        <w:t xml:space="preserve">ity of </w:t>
      </w:r>
      <w:r>
        <w:t>core electron</w:t>
      </w:r>
      <w:r w:rsidR="000F30D1">
        <w:t xml:space="preserve"> annihilation</w:t>
      </w:r>
      <w:r w:rsidR="00A64B65">
        <w:t xml:space="preserve"> events and</w:t>
      </w:r>
      <w:r w:rsidR="000F30D1">
        <w:t xml:space="preserve"> the</w:t>
      </w:r>
      <w:r>
        <w:t xml:space="preserve"> </w:t>
      </w:r>
      <w:r w:rsidR="004642A3">
        <w:t>comparatively</w:t>
      </w:r>
      <w:r>
        <w:t xml:space="preserve"> </w:t>
      </w:r>
      <w:r w:rsidR="00A64B65">
        <w:t xml:space="preserve">dominant </w:t>
      </w:r>
      <w:r>
        <w:t>Compton background</w:t>
      </w:r>
      <w:r w:rsidR="00A64B65">
        <w:t xml:space="preserve"> signal acting as a noise</w:t>
      </w:r>
      <w:r>
        <w:t>. In order to enhance</w:t>
      </w:r>
      <w:ins w:id="0" w:author="준영 이" w:date="2020-03-23T01:59:00Z">
        <w:r w:rsidR="004642A3">
          <w:t xml:space="preserve"> </w:t>
        </w:r>
      </w:ins>
      <w:r w:rsidR="004642A3">
        <w:t>the</w:t>
      </w:r>
      <w:r w:rsidR="00A64B65">
        <w:t xml:space="preserve"> </w:t>
      </w:r>
      <w:r>
        <w:t xml:space="preserve">signal-to-noise ratio of the energy spectrum of the annihilation gamma-rays, the coincidence Doppler broadening spectroscopy (CDBS) with two germanium detectors were </w:t>
      </w:r>
      <w:proofErr w:type="gramStart"/>
      <w:r>
        <w:t>designed</w:t>
      </w:r>
      <w:r w:rsidR="004642A3">
        <w:t>[</w:t>
      </w:r>
      <w:proofErr w:type="gramEnd"/>
      <w:r w:rsidR="004642A3">
        <w:t>1]</w:t>
      </w:r>
      <w:r>
        <w:t>.</w:t>
      </w:r>
      <w:r w:rsidR="00E94755">
        <w:t xml:space="preserve"> In this setup, the peak to the background ratio is dramatically improved in the tail region and the contribution of the core electrons can be easily extracted.</w:t>
      </w:r>
    </w:p>
    <w:p w14:paraId="3BCDF712" w14:textId="07850C9A" w:rsidR="00352D9B" w:rsidRDefault="00352D9B">
      <w:pPr>
        <w:pStyle w:val="para1MSMinchoMSMinc"/>
        <w:snapToGrid/>
        <w:rPr>
          <w:rFonts w:eastAsia="바탕"/>
          <w:lang w:eastAsia="ko-KR"/>
        </w:rPr>
      </w:pPr>
      <w:r>
        <w:t>Polyethylene terephthalate (PET) is one of</w:t>
      </w:r>
      <w:r w:rsidR="00057BF5">
        <w:t xml:space="preserve"> the</w:t>
      </w:r>
      <w:r w:rsidR="003974B5">
        <w:t xml:space="preserve"> promising</w:t>
      </w:r>
      <w:r>
        <w:t xml:space="preserve"> </w:t>
      </w:r>
      <w:r w:rsidR="00057BF5">
        <w:t>candidate</w:t>
      </w:r>
      <w:r>
        <w:t xml:space="preserve"> materials for coating film to block the low atomic number materials. During the PET manufacturing process, </w:t>
      </w:r>
      <w:r>
        <w:rPr>
          <w:rFonts w:hint="eastAsia"/>
        </w:rPr>
        <w:t xml:space="preserve">a </w:t>
      </w:r>
      <w:r>
        <w:t xml:space="preserve">PET sheet </w:t>
      </w:r>
      <w:r>
        <w:rPr>
          <w:rFonts w:hint="eastAsia"/>
        </w:rPr>
        <w:t xml:space="preserve">with a few hundred micro-meter thickness is </w:t>
      </w:r>
      <w:r>
        <w:t>expanded by the specific process. In this work, the PET samples with different thickness or manufacturing process were studied by CDBS.</w:t>
      </w:r>
    </w:p>
    <w:p w14:paraId="678C3FBC" w14:textId="77777777" w:rsidR="00C301F2" w:rsidRDefault="00C301F2">
      <w:pPr>
        <w:pStyle w:val="para1MSMinchoMSMinc"/>
        <w:snapToGrid/>
        <w:rPr>
          <w:rFonts w:eastAsia="바탕"/>
          <w:lang w:eastAsia="ja-JP"/>
        </w:rPr>
      </w:pPr>
    </w:p>
    <w:p w14:paraId="0A75F31B" w14:textId="77777777" w:rsidR="00C301F2" w:rsidRDefault="00C301F2">
      <w:pPr>
        <w:pStyle w:val="MainHeading"/>
        <w:rPr>
          <w:rFonts w:eastAsia="바탕"/>
          <w:lang w:eastAsia="ko-KR"/>
        </w:rPr>
      </w:pPr>
      <w:r>
        <w:t xml:space="preserve">2. </w:t>
      </w:r>
      <w:r>
        <w:rPr>
          <w:rFonts w:eastAsia="바탕" w:hint="eastAsia"/>
          <w:lang w:eastAsia="ko-KR"/>
        </w:rPr>
        <w:t>Methods and Results</w:t>
      </w:r>
    </w:p>
    <w:p w14:paraId="69FC042F" w14:textId="77777777" w:rsidR="00C301F2" w:rsidRDefault="00C301F2">
      <w:pPr>
        <w:pStyle w:val="para1MSMinchoMSMinc"/>
        <w:rPr>
          <w:rFonts w:eastAsia="바탕"/>
          <w:lang w:eastAsia="ko-KR"/>
        </w:rPr>
      </w:pPr>
    </w:p>
    <w:p w14:paraId="043973D1" w14:textId="77777777" w:rsidR="00C301F2" w:rsidRDefault="00C301F2">
      <w:pPr>
        <w:pStyle w:val="SecondHeading"/>
        <w:rPr>
          <w:rFonts w:eastAsia="바탕"/>
          <w:lang w:eastAsia="ko-KR"/>
        </w:rPr>
      </w:pPr>
      <w:r>
        <w:rPr>
          <w:rFonts w:eastAsia="바탕" w:hint="eastAsia"/>
          <w:lang w:eastAsia="ko-KR"/>
        </w:rPr>
        <w:t xml:space="preserve">2.1 </w:t>
      </w:r>
      <w:r w:rsidR="001E3D03">
        <w:rPr>
          <w:rFonts w:eastAsia="바탕"/>
          <w:lang w:eastAsia="ko-KR"/>
        </w:rPr>
        <w:t>System Setup</w:t>
      </w:r>
    </w:p>
    <w:p w14:paraId="2B1CCC41" w14:textId="77777777" w:rsidR="00C301F2" w:rsidRDefault="00C301F2">
      <w:pPr>
        <w:pStyle w:val="para1MSMinchoMSMinc"/>
        <w:rPr>
          <w:rFonts w:eastAsia="바탕"/>
          <w:lang w:eastAsia="ko-KR"/>
        </w:rPr>
      </w:pPr>
    </w:p>
    <w:p w14:paraId="0AD49D5A" w14:textId="77777777" w:rsidR="00C301F2" w:rsidRDefault="00C301F2" w:rsidP="001E3D03">
      <w:pPr>
        <w:pStyle w:val="para1MSMinchoMSMinc"/>
      </w:pPr>
      <w:r w:rsidRPr="00E94755">
        <w:rPr>
          <w:rFonts w:eastAsia="바탕"/>
          <w:lang w:eastAsia="ko-KR"/>
        </w:rPr>
        <w:t xml:space="preserve">The </w:t>
      </w:r>
      <w:r w:rsidR="00352D9B" w:rsidRPr="00E94755">
        <w:t xml:space="preserve">coincidence Doppler broadening spectroscopy was performed using two </w:t>
      </w:r>
      <w:proofErr w:type="spellStart"/>
      <w:r w:rsidR="00352D9B" w:rsidRPr="00E94755">
        <w:t>HPGe</w:t>
      </w:r>
      <w:proofErr w:type="spellEnd"/>
      <w:r w:rsidR="00352D9B" w:rsidRPr="00E94755">
        <w:t xml:space="preserve"> detectors (</w:t>
      </w:r>
      <w:proofErr w:type="spellStart"/>
      <w:r w:rsidR="00352D9B" w:rsidRPr="00E94755">
        <w:t>Ortec</w:t>
      </w:r>
      <w:proofErr w:type="spellEnd"/>
      <w:r w:rsidR="00352D9B" w:rsidRPr="00E94755">
        <w:t xml:space="preserve"> GMX40P4-76), a dual 5-kV detector bias supply (</w:t>
      </w:r>
      <w:proofErr w:type="spellStart"/>
      <w:r w:rsidR="00352D9B" w:rsidRPr="00E94755">
        <w:t>Ortec</w:t>
      </w:r>
      <w:proofErr w:type="spellEnd"/>
      <w:r w:rsidR="00352D9B" w:rsidRPr="00E94755">
        <w:t xml:space="preserve"> 660) two amplifiers (</w:t>
      </w:r>
      <w:proofErr w:type="spellStart"/>
      <w:r w:rsidR="00352D9B" w:rsidRPr="00E94755">
        <w:t>Ortec</w:t>
      </w:r>
      <w:proofErr w:type="spellEnd"/>
      <w:r w:rsidR="00352D9B" w:rsidRPr="00E94755">
        <w:t xml:space="preserve"> 570), and a coincidence module (</w:t>
      </w:r>
      <w:proofErr w:type="spellStart"/>
      <w:r w:rsidR="00352D9B" w:rsidRPr="00E94755">
        <w:t>Labo</w:t>
      </w:r>
      <w:proofErr w:type="spellEnd"/>
      <w:r w:rsidR="00352D9B" w:rsidRPr="00E94755">
        <w:t xml:space="preserve"> NT24-DUAL). The coincidence module consists of two analog-to-digital converters (ADC) with the maximum 4096 channels and coincidence timing module. The coincidence timing window was set to 1 </w:t>
      </w:r>
      <w:proofErr w:type="spellStart"/>
      <w:r w:rsidR="00352D9B" w:rsidRPr="00E94755">
        <w:rPr>
          <w:rFonts w:eastAsia="맑은 고딕"/>
        </w:rPr>
        <w:t>μ</w:t>
      </w:r>
      <w:r w:rsidR="00352D9B" w:rsidRPr="00E94755">
        <w:t>s</w:t>
      </w:r>
      <w:proofErr w:type="spellEnd"/>
      <w:r w:rsidR="00352D9B" w:rsidRPr="00E94755">
        <w:t xml:space="preserve">. Two </w:t>
      </w:r>
      <w:proofErr w:type="spellStart"/>
      <w:r w:rsidR="00352D9B" w:rsidRPr="00E94755">
        <w:t>HPGe</w:t>
      </w:r>
      <w:proofErr w:type="spellEnd"/>
      <w:r w:rsidR="00352D9B" w:rsidRPr="00E94755">
        <w:t xml:space="preserve"> detectors were separated by 30 cm, the detector positron was diametrically opposed. The ADC channels of two detectors were calibrated by </w:t>
      </w:r>
      <w:r w:rsidR="00352D9B" w:rsidRPr="00E94755">
        <w:rPr>
          <w:vertAlign w:val="superscript"/>
        </w:rPr>
        <w:t>22</w:t>
      </w:r>
      <w:r w:rsidR="00352D9B" w:rsidRPr="00E94755">
        <w:t xml:space="preserve">Na and </w:t>
      </w:r>
      <w:r w:rsidR="00352D9B" w:rsidRPr="00E94755">
        <w:rPr>
          <w:vertAlign w:val="superscript"/>
        </w:rPr>
        <w:lastRenderedPageBreak/>
        <w:t>226</w:t>
      </w:r>
      <w:r w:rsidR="00352D9B" w:rsidRPr="00E94755">
        <w:t xml:space="preserve">Ra sources. The prompt gamma-ray energies of 186.1, 242.0, 295.2, and 351.9 keV were used from the </w:t>
      </w:r>
      <w:r w:rsidR="00352D9B" w:rsidRPr="00E94755">
        <w:rPr>
          <w:vertAlign w:val="superscript"/>
        </w:rPr>
        <w:t>226</w:t>
      </w:r>
      <w:r w:rsidR="00352D9B" w:rsidRPr="00E94755">
        <w:t xml:space="preserve">Ra sources as well as 511-keV gamma ray from the </w:t>
      </w:r>
      <w:r w:rsidR="00352D9B" w:rsidRPr="00E94755">
        <w:rPr>
          <w:vertAlign w:val="superscript"/>
        </w:rPr>
        <w:t>22</w:t>
      </w:r>
      <w:r w:rsidR="00352D9B" w:rsidRPr="00E94755">
        <w:t>Na source was used to make the channel-energy calibration</w:t>
      </w:r>
      <w:r w:rsidR="00352D9B">
        <w:t xml:space="preserve"> curve. Each measurement lasted for about 20 hours, and the annihilation peaks were at least 8</w:t>
      </w:r>
      <w:r w:rsidR="00352D9B" w:rsidRPr="00710BC8">
        <w:t>×</w:t>
      </w:r>
      <w:r w:rsidR="00352D9B">
        <w:t>10</w:t>
      </w:r>
      <w:r w:rsidR="00352D9B" w:rsidRPr="00710BC8">
        <w:rPr>
          <w:vertAlign w:val="superscript"/>
        </w:rPr>
        <w:t>4</w:t>
      </w:r>
      <w:r w:rsidR="00352D9B">
        <w:t xml:space="preserve"> counts. The shaping time of the amplifiers was 2</w:t>
      </w:r>
      <w:r w:rsidR="00352D9B" w:rsidRPr="00710BC8">
        <w:t xml:space="preserve"> </w:t>
      </w:r>
      <w:proofErr w:type="spellStart"/>
      <w:r w:rsidR="00352D9B" w:rsidRPr="00710BC8">
        <w:rPr>
          <w:rFonts w:eastAsia="맑은 고딕"/>
        </w:rPr>
        <w:t>μ</w:t>
      </w:r>
      <w:r w:rsidR="00352D9B" w:rsidRPr="00710BC8">
        <w:t>s</w:t>
      </w:r>
      <w:proofErr w:type="spellEnd"/>
      <w:r w:rsidR="00352D9B">
        <w:t xml:space="preserve">. </w:t>
      </w:r>
      <w:r w:rsidR="00352D9B" w:rsidRPr="00A12109">
        <w:t xml:space="preserve">A 30 </w:t>
      </w:r>
      <w:proofErr w:type="spellStart"/>
      <w:r w:rsidR="00352D9B" w:rsidRPr="00A12109">
        <w:rPr>
          <w:rFonts w:eastAsia="맑은 고딕"/>
        </w:rPr>
        <w:t>μ</w:t>
      </w:r>
      <w:r w:rsidR="00352D9B" w:rsidRPr="00A12109">
        <w:t>Ci</w:t>
      </w:r>
      <w:proofErr w:type="spellEnd"/>
      <w:r w:rsidR="00352D9B" w:rsidRPr="00A12109">
        <w:t xml:space="preserve"> </w:t>
      </w:r>
      <w:r w:rsidR="00352D9B" w:rsidRPr="00A12109">
        <w:rPr>
          <w:vertAlign w:val="superscript"/>
        </w:rPr>
        <w:t>22</w:t>
      </w:r>
      <w:r w:rsidR="00352D9B" w:rsidRPr="00A12109">
        <w:t>NaCl source was plac</w:t>
      </w:r>
      <w:r w:rsidR="00352D9B" w:rsidRPr="0091455C">
        <w:t>ed and dried between 2.5-</w:t>
      </w:r>
      <w:r w:rsidR="00352D9B" w:rsidRPr="0091455C">
        <w:rPr>
          <w:rFonts w:eastAsia="맑은 고딕"/>
        </w:rPr>
        <w:t>μ</w:t>
      </w:r>
      <w:r w:rsidR="00352D9B" w:rsidRPr="0091455C">
        <w:t xml:space="preserve">m nickel foils. The samples sandwiched the </w:t>
      </w:r>
      <w:r w:rsidR="00352D9B" w:rsidRPr="0091455C">
        <w:rPr>
          <w:vertAlign w:val="superscript"/>
        </w:rPr>
        <w:t>22</w:t>
      </w:r>
      <w:r w:rsidR="00352D9B" w:rsidRPr="0091455C">
        <w:t xml:space="preserve">NaCl source. The direction of the samples </w:t>
      </w:r>
      <w:r w:rsidR="00352D9B">
        <w:rPr>
          <w:rFonts w:hint="eastAsia"/>
        </w:rPr>
        <w:t xml:space="preserve">to the </w:t>
      </w:r>
      <w:proofErr w:type="spellStart"/>
      <w:r w:rsidR="00352D9B">
        <w:rPr>
          <w:rFonts w:hint="eastAsia"/>
        </w:rPr>
        <w:t>HPGe</w:t>
      </w:r>
      <w:proofErr w:type="spellEnd"/>
      <w:r w:rsidR="00352D9B">
        <w:rPr>
          <w:rFonts w:hint="eastAsia"/>
        </w:rPr>
        <w:t xml:space="preserve"> detectors </w:t>
      </w:r>
      <w:r w:rsidR="00352D9B" w:rsidRPr="0091455C">
        <w:t>was 45°</w:t>
      </w:r>
      <w:r w:rsidR="00352D9B">
        <w:t xml:space="preserve"> for simultaneous measurements of positron annihilation lifetime spectroscopy.</w:t>
      </w:r>
    </w:p>
    <w:p w14:paraId="19A540F7" w14:textId="77777777" w:rsidR="00863BA4" w:rsidRDefault="00863BA4" w:rsidP="001E3D03">
      <w:pPr>
        <w:pStyle w:val="para1MSMinchoMSMinc"/>
      </w:pPr>
    </w:p>
    <w:p w14:paraId="73BA1134" w14:textId="77777777" w:rsidR="00863BA4" w:rsidRDefault="00863BA4" w:rsidP="001E3D03">
      <w:pPr>
        <w:pStyle w:val="para1MSMinchoMSMinc"/>
        <w:rPr>
          <w:rFonts w:ascii="TimesNewRoman" w:eastAsia="바탕" w:hAnsi="TimesNewRoman"/>
          <w:lang w:eastAsia="ko-KR"/>
        </w:rPr>
      </w:pPr>
      <w:r>
        <w:rPr>
          <w:rFonts w:ascii="TimesNewRoman" w:eastAsia="바탕" w:hAnsi="TimesNewRoman"/>
          <w:noProof/>
          <w:lang w:eastAsia="ko-KR"/>
        </w:rPr>
        <w:drawing>
          <wp:inline distT="0" distB="0" distL="0" distR="0" wp14:anchorId="140C21BA" wp14:editId="30769A63">
            <wp:extent cx="2715490" cy="2230755"/>
            <wp:effectExtent l="0" t="0" r="8890" b="0"/>
            <wp:docPr id="69" name="그림 69" descr="C:\Users\JUN\AppData\Local\Microsoft\Windows\INetCache\Content.Word\CDBS_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N\AppData\Local\Microsoft\Windows\INetCache\Content.Word\CDBS_syste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19000" cy="2233639"/>
                    </a:xfrm>
                    <a:prstGeom prst="rect">
                      <a:avLst/>
                    </a:prstGeom>
                    <a:noFill/>
                    <a:ln>
                      <a:noFill/>
                    </a:ln>
                  </pic:spPr>
                </pic:pic>
              </a:graphicData>
            </a:graphic>
          </wp:inline>
        </w:drawing>
      </w:r>
    </w:p>
    <w:p w14:paraId="4432F10D" w14:textId="77777777" w:rsidR="00863BA4" w:rsidRDefault="00863BA4" w:rsidP="00863BA4">
      <w:pPr>
        <w:pStyle w:val="para1MSMinchoMSMinc"/>
        <w:ind w:firstLineChars="0" w:firstLine="0"/>
        <w:rPr>
          <w:rFonts w:ascii="TimesNewRoman" w:eastAsia="바탕" w:hAnsi="TimesNewRoman"/>
          <w:lang w:eastAsia="ko-KR"/>
        </w:rPr>
      </w:pPr>
    </w:p>
    <w:p w14:paraId="71564E9F" w14:textId="77777777" w:rsidR="008F1D88" w:rsidRDefault="002C5C3D" w:rsidP="008F1D88">
      <w:pPr>
        <w:pStyle w:val="para1MSMinchoMSMinc"/>
        <w:ind w:firstLineChars="0" w:firstLine="0"/>
        <w:jc w:val="center"/>
        <w:rPr>
          <w:rFonts w:ascii="TimesNewRoman" w:eastAsia="바탕" w:hAnsi="TimesNewRoman"/>
          <w:lang w:eastAsia="ko-KR"/>
        </w:rPr>
      </w:pPr>
      <w:r>
        <w:rPr>
          <w:rFonts w:ascii="TimesNewRoman" w:eastAsia="바탕" w:hAnsi="TimesNewRoman"/>
          <w:noProof/>
          <w:lang w:eastAsia="ko-KR"/>
        </w:rPr>
        <w:pict w14:anchorId="510D9C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6pt;height:148.8pt">
            <v:imagedata r:id="rId8" o:title="실험세팅_합본"/>
          </v:shape>
        </w:pict>
      </w:r>
    </w:p>
    <w:p w14:paraId="17130DDE" w14:textId="77777777" w:rsidR="008F1D88" w:rsidRDefault="008F1D88" w:rsidP="008F1D88">
      <w:pPr>
        <w:widowControl w:val="0"/>
        <w:autoSpaceDE w:val="0"/>
        <w:autoSpaceDN w:val="0"/>
        <w:adjustRightInd w:val="0"/>
        <w:rPr>
          <w:rFonts w:ascii="TimesNewRoman" w:eastAsia="바탕" w:hAnsi="TimesNewRoman" w:cs="TimesNewRoman"/>
          <w:sz w:val="18"/>
          <w:szCs w:val="18"/>
          <w:lang w:eastAsia="ko-KR"/>
        </w:rPr>
      </w:pPr>
    </w:p>
    <w:p w14:paraId="5107CAE6" w14:textId="4B843520" w:rsidR="008F1D88" w:rsidRDefault="008F1D88" w:rsidP="008F1D88">
      <w:pPr>
        <w:widowControl w:val="0"/>
        <w:autoSpaceDE w:val="0"/>
        <w:autoSpaceDN w:val="0"/>
        <w:adjustRightInd w:val="0"/>
        <w:rPr>
          <w:rFonts w:ascii="TimesNewRoman" w:eastAsia="바탕" w:hAnsi="TimesNewRoman" w:cs="TimesNewRoman"/>
          <w:sz w:val="18"/>
          <w:szCs w:val="18"/>
          <w:lang w:eastAsia="ko-KR"/>
        </w:rPr>
      </w:pPr>
      <w:r>
        <w:rPr>
          <w:rFonts w:ascii="TimesNewRoman" w:eastAsia="바탕" w:hAnsi="TimesNewRoman" w:cs="TimesNewRoman"/>
          <w:sz w:val="18"/>
          <w:szCs w:val="18"/>
          <w:lang w:eastAsia="ko-KR"/>
        </w:rPr>
        <w:t>Fig</w:t>
      </w:r>
      <w:r>
        <w:rPr>
          <w:rFonts w:ascii="TimesNewRoman" w:eastAsia="바탕" w:hAnsi="TimesNewRoman" w:cs="TimesNewRoman" w:hint="eastAsia"/>
          <w:sz w:val="18"/>
          <w:szCs w:val="18"/>
          <w:lang w:eastAsia="ko-KR"/>
        </w:rPr>
        <w:t xml:space="preserve">. </w:t>
      </w:r>
      <w:r>
        <w:rPr>
          <w:rFonts w:ascii="TimesNewRoman" w:eastAsia="바탕" w:hAnsi="TimesNewRoman" w:cs="TimesNewRoman"/>
          <w:sz w:val="18"/>
          <w:szCs w:val="18"/>
          <w:lang w:eastAsia="ko-KR"/>
        </w:rPr>
        <w:t xml:space="preserve">1. </w:t>
      </w:r>
      <w:r w:rsidR="00A40F16">
        <w:rPr>
          <w:rFonts w:ascii="TimesNewRoman" w:eastAsia="바탕" w:hAnsi="TimesNewRoman" w:cs="TimesNewRoman"/>
          <w:sz w:val="18"/>
          <w:szCs w:val="18"/>
          <w:lang w:eastAsia="ko-KR"/>
        </w:rPr>
        <w:t xml:space="preserve">Typical schematic diagram of coincidence Doppler broadening spectroscopy (CDBS) system. B) Radioisotope source and </w:t>
      </w:r>
      <w:proofErr w:type="spellStart"/>
      <w:r w:rsidR="00A40F16">
        <w:rPr>
          <w:rFonts w:ascii="TimesNewRoman" w:eastAsia="바탕" w:hAnsi="TimesNewRoman" w:cs="TimesNewRoman"/>
          <w:sz w:val="18"/>
          <w:szCs w:val="18"/>
          <w:lang w:eastAsia="ko-KR"/>
        </w:rPr>
        <w:t>HPGe</w:t>
      </w:r>
      <w:proofErr w:type="spellEnd"/>
      <w:r w:rsidR="00A40F16">
        <w:rPr>
          <w:rFonts w:ascii="TimesNewRoman" w:eastAsia="바탕" w:hAnsi="TimesNewRoman" w:cs="TimesNewRoman"/>
          <w:sz w:val="18"/>
          <w:szCs w:val="18"/>
          <w:lang w:eastAsia="ko-KR"/>
        </w:rPr>
        <w:t xml:space="preserve"> detector. C) Detector bias supply, amplifiers and a coincidence module</w:t>
      </w:r>
      <w:bookmarkStart w:id="1" w:name="_GoBack"/>
      <w:bookmarkEnd w:id="1"/>
      <w:r>
        <w:rPr>
          <w:rFonts w:ascii="TimesNewRoman" w:eastAsia="바탕" w:hAnsi="TimesNewRoman" w:cs="TimesNewRoman"/>
          <w:sz w:val="18"/>
          <w:szCs w:val="18"/>
          <w:lang w:eastAsia="ko-KR"/>
        </w:rPr>
        <w:t>.</w:t>
      </w:r>
    </w:p>
    <w:p w14:paraId="32FFBDCF" w14:textId="77777777" w:rsidR="008F1D88" w:rsidRPr="008F1D88" w:rsidRDefault="008F1D88" w:rsidP="001E3D03">
      <w:pPr>
        <w:pStyle w:val="para1MSMinchoMSMinc"/>
        <w:rPr>
          <w:rFonts w:ascii="TimesNewRoman" w:eastAsia="바탕" w:hAnsi="TimesNewRoman"/>
          <w:lang w:eastAsia="ko-KR"/>
        </w:rPr>
      </w:pPr>
    </w:p>
    <w:p w14:paraId="18218964" w14:textId="77777777" w:rsidR="00C301F2" w:rsidRDefault="00C301F2">
      <w:pPr>
        <w:pStyle w:val="para1MSMinchoMSMinc"/>
        <w:rPr>
          <w:rFonts w:ascii="TimesNewRoman" w:eastAsia="바탕" w:hAnsi="TimesNewRoman"/>
          <w:lang w:eastAsia="ko-KR"/>
        </w:rPr>
      </w:pPr>
    </w:p>
    <w:p w14:paraId="59A076FA" w14:textId="77777777" w:rsidR="00C301F2" w:rsidRDefault="00C301F2">
      <w:pPr>
        <w:pStyle w:val="SecondHeading"/>
        <w:rPr>
          <w:rFonts w:eastAsia="바탕"/>
          <w:lang w:eastAsia="ko-KR"/>
        </w:rPr>
      </w:pPr>
      <w:r>
        <w:rPr>
          <w:rFonts w:eastAsia="바탕" w:hint="eastAsia"/>
          <w:lang w:eastAsia="ko-KR"/>
        </w:rPr>
        <w:t xml:space="preserve">2.2 </w:t>
      </w:r>
      <w:r w:rsidR="001E3D03">
        <w:rPr>
          <w:rFonts w:eastAsia="바탕"/>
          <w:lang w:eastAsia="ko-KR"/>
        </w:rPr>
        <w:t>Experimental Result</w:t>
      </w:r>
    </w:p>
    <w:p w14:paraId="75205D55" w14:textId="77777777" w:rsidR="00635D56" w:rsidRDefault="00635D56" w:rsidP="00635D56">
      <w:pPr>
        <w:ind w:firstLineChars="100" w:firstLine="200"/>
        <w:rPr>
          <w:rFonts w:ascii="TimesNewRoman" w:eastAsia="바탕" w:hAnsi="TimesNewRoman" w:cs="TimesNewRoman"/>
          <w:sz w:val="20"/>
          <w:lang w:eastAsia="ko-KR"/>
        </w:rPr>
      </w:pPr>
    </w:p>
    <w:p w14:paraId="41E5B5E7" w14:textId="004BC7B2" w:rsidR="00635D56" w:rsidRPr="00E94755" w:rsidRDefault="00505025" w:rsidP="00635D56">
      <w:pPr>
        <w:ind w:firstLineChars="100" w:firstLine="200"/>
        <w:rPr>
          <w:sz w:val="20"/>
          <w:szCs w:val="16"/>
        </w:rPr>
      </w:pPr>
      <w:r>
        <w:rPr>
          <w:sz w:val="20"/>
          <w:szCs w:val="16"/>
        </w:rPr>
        <w:t xml:space="preserve">The contour plot of the coincidence spectrum is shown in Fig. 2. </w:t>
      </w:r>
      <w:r w:rsidR="00635D56" w:rsidRPr="00E94755">
        <w:rPr>
          <w:sz w:val="20"/>
          <w:szCs w:val="16"/>
        </w:rPr>
        <w:t>The horizontal and the vertical bands correspond to the intensities of the annihilation gamma rays of the individual detector. The intense peak at the center corresponds to the counts for E1=E2=511keV</w:t>
      </w:r>
    </w:p>
    <w:p w14:paraId="248030E4" w14:textId="612DB4DF" w:rsidR="00635D56" w:rsidRPr="00E94755" w:rsidRDefault="00635D56" w:rsidP="00635D56">
      <w:pPr>
        <w:rPr>
          <w:sz w:val="20"/>
          <w:szCs w:val="16"/>
        </w:rPr>
      </w:pPr>
      <w:r w:rsidRPr="00E94755">
        <w:rPr>
          <w:sz w:val="20"/>
          <w:szCs w:val="16"/>
        </w:rPr>
        <w:t xml:space="preserve">The elliptical region extending diagonally with E1+E2 = 1022keV corresponds to the true Doppler shift. </w:t>
      </w:r>
    </w:p>
    <w:p w14:paraId="3EFF89A7" w14:textId="77777777" w:rsidR="00C301F2" w:rsidRDefault="00C301F2">
      <w:pPr>
        <w:widowControl w:val="0"/>
        <w:autoSpaceDE w:val="0"/>
        <w:autoSpaceDN w:val="0"/>
        <w:adjustRightInd w:val="0"/>
        <w:jc w:val="both"/>
        <w:rPr>
          <w:rFonts w:ascii="TimesNewRoman" w:eastAsia="바탕" w:hAnsi="TimesNewRoman" w:cs="TimesNewRoman"/>
          <w:sz w:val="20"/>
          <w:lang w:eastAsia="ko-KR"/>
        </w:rPr>
      </w:pPr>
    </w:p>
    <w:p w14:paraId="6ED5C7C8" w14:textId="77777777" w:rsidR="00C301F2" w:rsidRDefault="00073CE4">
      <w:pPr>
        <w:pStyle w:val="para1MSMinchoMSMinc"/>
        <w:ind w:firstLineChars="0" w:firstLine="0"/>
        <w:jc w:val="center"/>
        <w:rPr>
          <w:rFonts w:ascii="TimesNewRoman" w:eastAsia="바탕" w:hAnsi="TimesNewRoman"/>
          <w:lang w:eastAsia="ko-KR"/>
        </w:rPr>
      </w:pPr>
      <w:r>
        <w:rPr>
          <w:rFonts w:ascii="TimesNewRoman" w:eastAsia="바탕" w:hAnsi="TimesNewRoman"/>
          <w:noProof/>
          <w:lang w:eastAsia="ko-KR"/>
        </w:rPr>
        <w:pict w14:anchorId="122D9736">
          <v:shape id="_x0000_i1026" type="#_x0000_t75" style="width:225pt;height:172.2pt">
            <v:imagedata r:id="rId9" o:title="CDBS_matrix_편집본"/>
          </v:shape>
        </w:pict>
      </w:r>
    </w:p>
    <w:p w14:paraId="1A5E3553" w14:textId="77777777" w:rsidR="00C301F2" w:rsidRDefault="00C301F2">
      <w:pPr>
        <w:widowControl w:val="0"/>
        <w:autoSpaceDE w:val="0"/>
        <w:autoSpaceDN w:val="0"/>
        <w:adjustRightInd w:val="0"/>
        <w:rPr>
          <w:rFonts w:ascii="TimesNewRoman" w:eastAsia="바탕" w:hAnsi="TimesNewRoman" w:cs="TimesNewRoman"/>
          <w:sz w:val="18"/>
          <w:szCs w:val="18"/>
          <w:lang w:eastAsia="ko-KR"/>
        </w:rPr>
      </w:pPr>
    </w:p>
    <w:p w14:paraId="2B3079C2" w14:textId="77777777" w:rsidR="00C301F2" w:rsidRDefault="00C301F2">
      <w:pPr>
        <w:widowControl w:val="0"/>
        <w:autoSpaceDE w:val="0"/>
        <w:autoSpaceDN w:val="0"/>
        <w:adjustRightInd w:val="0"/>
        <w:rPr>
          <w:rFonts w:ascii="TimesNewRoman" w:eastAsia="바탕" w:hAnsi="TimesNewRoman" w:cs="TimesNewRoman"/>
          <w:sz w:val="18"/>
          <w:szCs w:val="18"/>
          <w:lang w:eastAsia="ko-KR"/>
        </w:rPr>
      </w:pPr>
      <w:r>
        <w:rPr>
          <w:rFonts w:ascii="TimesNewRoman" w:eastAsia="바탕" w:hAnsi="TimesNewRoman" w:cs="TimesNewRoman"/>
          <w:sz w:val="18"/>
          <w:szCs w:val="18"/>
          <w:lang w:eastAsia="ko-KR"/>
        </w:rPr>
        <w:t>Fig</w:t>
      </w:r>
      <w:r>
        <w:rPr>
          <w:rFonts w:ascii="TimesNewRoman" w:eastAsia="바탕" w:hAnsi="TimesNewRoman" w:cs="TimesNewRoman" w:hint="eastAsia"/>
          <w:sz w:val="18"/>
          <w:szCs w:val="18"/>
          <w:lang w:eastAsia="ko-KR"/>
        </w:rPr>
        <w:t xml:space="preserve">. </w:t>
      </w:r>
      <w:r w:rsidR="00F945F9">
        <w:rPr>
          <w:rFonts w:ascii="TimesNewRoman" w:eastAsia="바탕" w:hAnsi="TimesNewRoman" w:cs="TimesNewRoman"/>
          <w:sz w:val="18"/>
          <w:szCs w:val="18"/>
          <w:lang w:eastAsia="ko-KR"/>
        </w:rPr>
        <w:t>2</w:t>
      </w:r>
      <w:r>
        <w:rPr>
          <w:rFonts w:ascii="TimesNewRoman" w:eastAsia="바탕" w:hAnsi="TimesNewRoman" w:cs="TimesNewRoman"/>
          <w:sz w:val="18"/>
          <w:szCs w:val="18"/>
          <w:lang w:eastAsia="ko-KR"/>
        </w:rPr>
        <w:t>. Output current of the SiC detector for three</w:t>
      </w:r>
      <w:r>
        <w:rPr>
          <w:rFonts w:ascii="TimesNewRoman" w:eastAsia="바탕" w:hAnsi="TimesNewRoman" w:cs="TimesNewRoman" w:hint="eastAsia"/>
          <w:sz w:val="18"/>
          <w:szCs w:val="18"/>
          <w:lang w:eastAsia="ko-KR"/>
        </w:rPr>
        <w:t xml:space="preserve"> </w:t>
      </w:r>
      <w:r>
        <w:rPr>
          <w:rFonts w:ascii="TimesNewRoman" w:eastAsia="바탕" w:hAnsi="TimesNewRoman" w:cs="TimesNewRoman"/>
          <w:sz w:val="18"/>
          <w:szCs w:val="18"/>
          <w:lang w:eastAsia="ko-KR"/>
        </w:rPr>
        <w:t>particles that have been simulated as interacting in the</w:t>
      </w:r>
      <w:r>
        <w:rPr>
          <w:rFonts w:ascii="TimesNewRoman" w:eastAsia="바탕" w:hAnsi="TimesNewRoman" w:cs="TimesNewRoman" w:hint="eastAsia"/>
          <w:sz w:val="18"/>
          <w:szCs w:val="18"/>
          <w:lang w:eastAsia="ko-KR"/>
        </w:rPr>
        <w:t xml:space="preserve"> </w:t>
      </w:r>
      <w:r>
        <w:rPr>
          <w:rFonts w:ascii="TimesNewRoman" w:eastAsia="바탕" w:hAnsi="TimesNewRoman" w:cs="TimesNewRoman"/>
          <w:sz w:val="18"/>
          <w:szCs w:val="18"/>
          <w:lang w:eastAsia="ko-KR"/>
        </w:rPr>
        <w:t>detector randomly in time, with an average event rate of</w:t>
      </w:r>
      <w:r>
        <w:rPr>
          <w:rFonts w:ascii="TimesNewRoman" w:eastAsia="바탕" w:hAnsi="TimesNewRoman" w:cs="TimesNewRoman" w:hint="eastAsia"/>
          <w:sz w:val="18"/>
          <w:szCs w:val="18"/>
          <w:lang w:eastAsia="ko-KR"/>
        </w:rPr>
        <w:t xml:space="preserve"> </w:t>
      </w:r>
      <w:r>
        <w:rPr>
          <w:rFonts w:ascii="TimesNewRoman" w:eastAsia="바탕" w:hAnsi="TimesNewRoman" w:cs="TimesNewRoman"/>
          <w:sz w:val="18"/>
          <w:szCs w:val="18"/>
          <w:lang w:eastAsia="ko-KR"/>
        </w:rPr>
        <w:t>108 events/s.</w:t>
      </w:r>
    </w:p>
    <w:p w14:paraId="01C58FD0" w14:textId="77777777" w:rsidR="00E94755" w:rsidRDefault="00E94755" w:rsidP="00E94755">
      <w:pPr>
        <w:widowControl w:val="0"/>
        <w:autoSpaceDE w:val="0"/>
        <w:autoSpaceDN w:val="0"/>
        <w:adjustRightInd w:val="0"/>
        <w:rPr>
          <w:rFonts w:ascii="TimesNewRoman,Bold" w:eastAsia="바탕" w:hAnsi="TimesNewRoman,Bold" w:cs="TimesNewRoman,Bold"/>
          <w:b/>
          <w:bCs/>
          <w:sz w:val="20"/>
          <w:lang w:eastAsia="ko-KR"/>
        </w:rPr>
      </w:pPr>
    </w:p>
    <w:p w14:paraId="69769E12" w14:textId="463DB5BF" w:rsidR="00E94755" w:rsidRDefault="00F10ADF" w:rsidP="00E94755">
      <w:pPr>
        <w:pStyle w:val="para1MSMinchoMSMinc"/>
        <w:rPr>
          <w:rFonts w:ascii="TimesNewRoman" w:eastAsia="바탕" w:hAnsi="TimesNewRoman"/>
          <w:lang w:eastAsia="ko-KR"/>
        </w:rPr>
      </w:pPr>
      <w:r>
        <w:rPr>
          <w:rFonts w:ascii="TimesNewRoman" w:eastAsia="바탕" w:hAnsi="TimesNewRoman"/>
          <w:lang w:eastAsia="ko-KR"/>
        </w:rPr>
        <w:t>W</w:t>
      </w:r>
      <w:r>
        <w:rPr>
          <w:rFonts w:ascii="TimesNewRoman" w:eastAsia="바탕" w:hAnsi="TimesNewRoman" w:hint="eastAsia"/>
          <w:lang w:eastAsia="ko-KR"/>
        </w:rPr>
        <w:t xml:space="preserve">e </w:t>
      </w:r>
      <w:r>
        <w:rPr>
          <w:rFonts w:ascii="TimesNewRoman" w:eastAsia="바탕" w:hAnsi="TimesNewRoman"/>
          <w:lang w:eastAsia="ko-KR"/>
        </w:rPr>
        <w:t xml:space="preserve">have analyzed the DB and CDB spectra by self-built Python program. The </w:t>
      </w:r>
      <w:r w:rsidR="00B13D50">
        <w:rPr>
          <w:rFonts w:ascii="TimesNewRoman" w:eastAsia="바탕" w:hAnsi="TimesNewRoman"/>
          <w:lang w:eastAsia="ko-KR"/>
        </w:rPr>
        <w:t>counts</w:t>
      </w:r>
      <w:r>
        <w:rPr>
          <w:rFonts w:ascii="TimesNewRoman" w:eastAsia="바탕" w:hAnsi="TimesNewRoman"/>
          <w:lang w:eastAsia="ko-KR"/>
        </w:rPr>
        <w:t xml:space="preserve"> are normalized</w:t>
      </w:r>
      <w:r w:rsidR="00385515">
        <w:rPr>
          <w:rFonts w:ascii="TimesNewRoman" w:eastAsia="바탕" w:hAnsi="TimesNewRoman"/>
          <w:lang w:eastAsia="ko-KR"/>
        </w:rPr>
        <w:t xml:space="preserve"> by</w:t>
      </w:r>
      <w:r>
        <w:rPr>
          <w:rFonts w:ascii="TimesNewRoman" w:eastAsia="바탕" w:hAnsi="TimesNewRoman"/>
          <w:lang w:eastAsia="ko-KR"/>
        </w:rPr>
        <w:t xml:space="preserve"> </w:t>
      </w:r>
      <w:r w:rsidR="00385515">
        <w:rPr>
          <w:rFonts w:ascii="TimesNewRoman" w:eastAsia="바탕" w:hAnsi="TimesNewRoman"/>
          <w:lang w:eastAsia="ko-KR"/>
        </w:rPr>
        <w:t xml:space="preserve">the area underneath the interpolation curve. </w:t>
      </w:r>
    </w:p>
    <w:p w14:paraId="1B805401" w14:textId="3A7CF344" w:rsidR="008F1D88" w:rsidRDefault="00FC55BB" w:rsidP="00182032">
      <w:pPr>
        <w:widowControl w:val="0"/>
        <w:autoSpaceDE w:val="0"/>
        <w:autoSpaceDN w:val="0"/>
        <w:adjustRightInd w:val="0"/>
        <w:rPr>
          <w:rFonts w:ascii="TimesNewRoman" w:eastAsia="바탕" w:hAnsi="TimesNewRoman"/>
          <w:lang w:eastAsia="ko-KR"/>
        </w:rPr>
      </w:pPr>
      <w:r>
        <w:rPr>
          <w:rFonts w:ascii="TimesNewRoman,Bold" w:eastAsia="바탕" w:hAnsi="TimesNewRoman,Bold" w:cs="TimesNewRoman,Bold" w:hint="eastAsia"/>
          <w:b/>
          <w:bCs/>
          <w:sz w:val="20"/>
          <w:lang w:eastAsia="ko-KR"/>
        </w:rPr>
        <w:t xml:space="preserve">    </w:t>
      </w:r>
    </w:p>
    <w:p w14:paraId="25235B12" w14:textId="77777777" w:rsidR="00C301F2" w:rsidRDefault="008F1D88">
      <w:pPr>
        <w:pStyle w:val="para1MSMinchoMSMinc"/>
        <w:ind w:firstLineChars="0" w:firstLine="0"/>
        <w:jc w:val="center"/>
        <w:rPr>
          <w:rFonts w:ascii="TimesNewRoman" w:eastAsia="바탕" w:hAnsi="TimesNewRoman"/>
          <w:lang w:eastAsia="ko-KR"/>
        </w:rPr>
      </w:pPr>
      <w:r w:rsidRPr="008F1D88">
        <w:rPr>
          <w:rFonts w:ascii="TimesNewRoman" w:eastAsia="바탕" w:hAnsi="TimesNewRoman"/>
          <w:noProof/>
          <w:lang w:eastAsia="ko-KR"/>
        </w:rPr>
        <w:drawing>
          <wp:inline distT="0" distB="0" distL="0" distR="0" wp14:anchorId="7A0EA7D0" wp14:editId="1F48D56B">
            <wp:extent cx="2867025" cy="2150269"/>
            <wp:effectExtent l="0" t="0" r="0" b="2540"/>
            <wp:docPr id="5" name="그림 5" descr="C:\Users\JUN\Desktop\KNS_20s\사진\DBS_CD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N\Desktop\KNS_20s\사진\DBS_CDB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7025" cy="2150269"/>
                    </a:xfrm>
                    <a:prstGeom prst="rect">
                      <a:avLst/>
                    </a:prstGeom>
                    <a:noFill/>
                    <a:ln>
                      <a:noFill/>
                    </a:ln>
                  </pic:spPr>
                </pic:pic>
              </a:graphicData>
            </a:graphic>
          </wp:inline>
        </w:drawing>
      </w:r>
    </w:p>
    <w:p w14:paraId="58697790" w14:textId="33C6916B" w:rsidR="00C301F2" w:rsidRDefault="00C301F2">
      <w:pPr>
        <w:widowControl w:val="0"/>
        <w:autoSpaceDE w:val="0"/>
        <w:autoSpaceDN w:val="0"/>
        <w:adjustRightInd w:val="0"/>
        <w:ind w:left="1"/>
        <w:rPr>
          <w:rFonts w:ascii="TimesNewRoman" w:eastAsia="바탕" w:hAnsi="TimesNewRoman" w:cs="TimesNewRoman"/>
          <w:sz w:val="18"/>
          <w:szCs w:val="18"/>
          <w:lang w:eastAsia="ko-KR"/>
        </w:rPr>
      </w:pPr>
      <w:r>
        <w:rPr>
          <w:rFonts w:ascii="TimesNewRoman" w:eastAsia="바탕" w:hAnsi="TimesNewRoman" w:cs="TimesNewRoman"/>
          <w:sz w:val="18"/>
          <w:szCs w:val="18"/>
          <w:lang w:eastAsia="ko-KR"/>
        </w:rPr>
        <w:t>Fig</w:t>
      </w:r>
      <w:r>
        <w:rPr>
          <w:rFonts w:ascii="TimesNewRoman" w:eastAsia="바탕" w:hAnsi="TimesNewRoman" w:cs="TimesNewRoman" w:hint="eastAsia"/>
          <w:sz w:val="18"/>
          <w:szCs w:val="18"/>
          <w:lang w:eastAsia="ko-KR"/>
        </w:rPr>
        <w:t xml:space="preserve">. </w:t>
      </w:r>
      <w:r w:rsidR="00F945F9">
        <w:rPr>
          <w:rFonts w:ascii="TimesNewRoman" w:eastAsia="바탕" w:hAnsi="TimesNewRoman" w:cs="TimesNewRoman"/>
          <w:sz w:val="18"/>
          <w:szCs w:val="18"/>
          <w:lang w:eastAsia="ko-KR"/>
        </w:rPr>
        <w:t>3</w:t>
      </w:r>
      <w:r>
        <w:rPr>
          <w:rFonts w:ascii="TimesNewRoman" w:eastAsia="바탕" w:hAnsi="TimesNewRoman" w:cs="TimesNewRoman"/>
          <w:sz w:val="18"/>
          <w:szCs w:val="18"/>
          <w:lang w:eastAsia="ko-KR"/>
        </w:rPr>
        <w:t xml:space="preserve">. </w:t>
      </w:r>
      <w:r w:rsidR="00F945F9">
        <w:rPr>
          <w:rFonts w:ascii="TimesNewRoman" w:eastAsia="바탕" w:hAnsi="TimesNewRoman" w:cs="TimesNewRoman"/>
          <w:sz w:val="18"/>
          <w:szCs w:val="18"/>
          <w:lang w:eastAsia="ko-KR"/>
        </w:rPr>
        <w:t xml:space="preserve">Doppler broadening spectrum of PET sample measured with a single </w:t>
      </w:r>
      <w:proofErr w:type="spellStart"/>
      <w:r w:rsidR="00F945F9">
        <w:rPr>
          <w:rFonts w:ascii="TimesNewRoman" w:eastAsia="바탕" w:hAnsi="TimesNewRoman" w:cs="TimesNewRoman"/>
          <w:sz w:val="18"/>
          <w:szCs w:val="18"/>
          <w:lang w:eastAsia="ko-KR"/>
        </w:rPr>
        <w:t>HPGe</w:t>
      </w:r>
      <w:proofErr w:type="spellEnd"/>
      <w:r w:rsidR="00F945F9">
        <w:rPr>
          <w:rFonts w:ascii="TimesNewRoman" w:eastAsia="바탕" w:hAnsi="TimesNewRoman" w:cs="TimesNewRoman"/>
          <w:sz w:val="18"/>
          <w:szCs w:val="18"/>
          <w:lang w:eastAsia="ko-KR"/>
        </w:rPr>
        <w:t xml:space="preserve"> detector</w:t>
      </w:r>
      <w:r w:rsidR="00EA75FD">
        <w:rPr>
          <w:rFonts w:ascii="TimesNewRoman" w:eastAsia="바탕" w:hAnsi="TimesNewRoman" w:cs="TimesNewRoman"/>
          <w:sz w:val="18"/>
          <w:szCs w:val="18"/>
          <w:lang w:eastAsia="ko-KR"/>
        </w:rPr>
        <w:t xml:space="preserve"> (blue dots)</w:t>
      </w:r>
      <w:r w:rsidR="00F945F9">
        <w:rPr>
          <w:rFonts w:ascii="TimesNewRoman" w:eastAsia="바탕" w:hAnsi="TimesNewRoman" w:cs="TimesNewRoman"/>
          <w:sz w:val="18"/>
          <w:szCs w:val="18"/>
          <w:lang w:eastAsia="ko-KR"/>
        </w:rPr>
        <w:t xml:space="preserve"> and coincidence Doppler broadening spectrum of the same sample obtained with two </w:t>
      </w:r>
      <w:proofErr w:type="spellStart"/>
      <w:r w:rsidR="00F945F9">
        <w:rPr>
          <w:rFonts w:ascii="TimesNewRoman" w:eastAsia="바탕" w:hAnsi="TimesNewRoman" w:cs="TimesNewRoman"/>
          <w:sz w:val="18"/>
          <w:szCs w:val="18"/>
          <w:lang w:eastAsia="ko-KR"/>
        </w:rPr>
        <w:t>HPGe</w:t>
      </w:r>
      <w:proofErr w:type="spellEnd"/>
      <w:r w:rsidR="00F945F9">
        <w:rPr>
          <w:rFonts w:ascii="TimesNewRoman" w:eastAsia="바탕" w:hAnsi="TimesNewRoman" w:cs="TimesNewRoman"/>
          <w:sz w:val="18"/>
          <w:szCs w:val="18"/>
          <w:lang w:eastAsia="ko-KR"/>
        </w:rPr>
        <w:t xml:space="preserve"> detectors in coincidence</w:t>
      </w:r>
      <w:r w:rsidR="00EA75FD">
        <w:rPr>
          <w:rFonts w:ascii="TimesNewRoman" w:eastAsia="바탕" w:hAnsi="TimesNewRoman" w:cs="TimesNewRoman"/>
          <w:sz w:val="18"/>
          <w:szCs w:val="18"/>
          <w:lang w:eastAsia="ko-KR"/>
        </w:rPr>
        <w:t xml:space="preserve"> (orange triangle)</w:t>
      </w:r>
    </w:p>
    <w:p w14:paraId="611CA7BA" w14:textId="77777777" w:rsidR="008F1D88" w:rsidRDefault="008F1D88" w:rsidP="008F1D88">
      <w:pPr>
        <w:pStyle w:val="para1MSMinchoMSMinc"/>
        <w:rPr>
          <w:rFonts w:ascii="TimesNewRoman" w:eastAsia="바탕" w:hAnsi="TimesNewRoman"/>
          <w:lang w:eastAsia="ko-KR"/>
        </w:rPr>
      </w:pPr>
    </w:p>
    <w:p w14:paraId="235B714D" w14:textId="3430E8C7" w:rsidR="008F1D88" w:rsidRPr="00385515" w:rsidRDefault="00385515" w:rsidP="00385515">
      <w:pPr>
        <w:ind w:firstLineChars="100" w:firstLine="200"/>
        <w:rPr>
          <w:rFonts w:ascii="TimesNewRoman" w:eastAsia="바탕" w:hAnsi="TimesNewRoman"/>
          <w:lang w:eastAsia="ko-KR"/>
        </w:rPr>
      </w:pPr>
      <w:r>
        <w:rPr>
          <w:sz w:val="20"/>
          <w:szCs w:val="16"/>
        </w:rPr>
        <w:t xml:space="preserve">Figure 3. represents the advantage of coincidence techniques, adding characteristics of high selectivity of the </w:t>
      </w:r>
      <w:proofErr w:type="gramStart"/>
      <w:r>
        <w:rPr>
          <w:sz w:val="20"/>
          <w:szCs w:val="16"/>
        </w:rPr>
        <w:t>observation .</w:t>
      </w:r>
      <w:proofErr w:type="gramEnd"/>
      <w:r>
        <w:rPr>
          <w:sz w:val="20"/>
          <w:szCs w:val="16"/>
        </w:rPr>
        <w:t xml:space="preserve"> </w:t>
      </w:r>
    </w:p>
    <w:p w14:paraId="06164B94" w14:textId="77777777" w:rsidR="008F1D88" w:rsidRDefault="008F1D88">
      <w:pPr>
        <w:pStyle w:val="para1MSMinchoMSMinc"/>
        <w:ind w:firstLineChars="0" w:firstLine="0"/>
        <w:rPr>
          <w:rFonts w:ascii="TimesNewRoman" w:eastAsia="바탕" w:hAnsi="TimesNewRoman"/>
          <w:lang w:eastAsia="ko-KR"/>
        </w:rPr>
      </w:pPr>
    </w:p>
    <w:p w14:paraId="205E0D83" w14:textId="77777777" w:rsidR="008F1D88" w:rsidRDefault="00073CE4" w:rsidP="008F1D88">
      <w:pPr>
        <w:pStyle w:val="para1MSMinchoMSMinc"/>
        <w:ind w:firstLineChars="0" w:firstLine="0"/>
        <w:jc w:val="center"/>
        <w:rPr>
          <w:rFonts w:ascii="TimesNewRoman" w:eastAsia="바탕" w:hAnsi="TimesNewRoman"/>
          <w:lang w:eastAsia="ko-KR"/>
        </w:rPr>
      </w:pPr>
      <w:r>
        <w:rPr>
          <w:rFonts w:ascii="TimesNewRoman" w:eastAsia="바탕" w:hAnsi="TimesNewRoman"/>
          <w:noProof/>
          <w:lang w:eastAsia="ko-KR"/>
        </w:rPr>
        <w:lastRenderedPageBreak/>
        <w:pict w14:anchorId="48303147">
          <v:shape id="_x0000_i1027" type="#_x0000_t75" style="width:225.6pt;height:169.2pt">
            <v:imagedata r:id="rId11" o:title="CDBS_3_sample"/>
          </v:shape>
        </w:pict>
      </w:r>
    </w:p>
    <w:p w14:paraId="53391C87" w14:textId="312B0849" w:rsidR="008F1D88" w:rsidRDefault="008F1D88" w:rsidP="008F1D88">
      <w:pPr>
        <w:widowControl w:val="0"/>
        <w:autoSpaceDE w:val="0"/>
        <w:autoSpaceDN w:val="0"/>
        <w:adjustRightInd w:val="0"/>
        <w:ind w:left="1"/>
        <w:rPr>
          <w:rFonts w:ascii="TimesNewRoman" w:eastAsia="바탕" w:hAnsi="TimesNewRoman" w:cs="TimesNewRoman"/>
          <w:sz w:val="18"/>
          <w:szCs w:val="18"/>
          <w:lang w:eastAsia="ko-KR"/>
        </w:rPr>
      </w:pPr>
      <w:r>
        <w:rPr>
          <w:rFonts w:ascii="TimesNewRoman" w:eastAsia="바탕" w:hAnsi="TimesNewRoman" w:cs="TimesNewRoman"/>
          <w:sz w:val="18"/>
          <w:szCs w:val="18"/>
          <w:lang w:eastAsia="ko-KR"/>
        </w:rPr>
        <w:t>Fig</w:t>
      </w:r>
      <w:r>
        <w:rPr>
          <w:rFonts w:ascii="TimesNewRoman" w:eastAsia="바탕" w:hAnsi="TimesNewRoman" w:cs="TimesNewRoman" w:hint="eastAsia"/>
          <w:sz w:val="18"/>
          <w:szCs w:val="18"/>
          <w:lang w:eastAsia="ko-KR"/>
        </w:rPr>
        <w:t xml:space="preserve">. </w:t>
      </w:r>
      <w:r w:rsidR="00F945F9">
        <w:rPr>
          <w:rFonts w:ascii="TimesNewRoman" w:eastAsia="바탕" w:hAnsi="TimesNewRoman" w:cs="TimesNewRoman"/>
          <w:sz w:val="18"/>
          <w:szCs w:val="18"/>
          <w:lang w:eastAsia="ko-KR"/>
        </w:rPr>
        <w:t>4</w:t>
      </w:r>
      <w:r>
        <w:rPr>
          <w:rFonts w:ascii="TimesNewRoman" w:eastAsia="바탕" w:hAnsi="TimesNewRoman" w:cs="TimesNewRoman"/>
          <w:sz w:val="18"/>
          <w:szCs w:val="18"/>
          <w:lang w:eastAsia="ko-KR"/>
        </w:rPr>
        <w:t>.</w:t>
      </w:r>
      <w:r w:rsidR="00EA75FD">
        <w:rPr>
          <w:rFonts w:ascii="TimesNewRoman" w:eastAsia="바탕" w:hAnsi="TimesNewRoman" w:cs="TimesNewRoman"/>
          <w:sz w:val="18"/>
          <w:szCs w:val="18"/>
          <w:lang w:eastAsia="ko-KR"/>
        </w:rPr>
        <w:t xml:space="preserve"> </w:t>
      </w:r>
      <w:r w:rsidR="00AD5171">
        <w:rPr>
          <w:rFonts w:ascii="TimesNewRoman" w:eastAsia="바탕" w:hAnsi="TimesNewRoman" w:cs="TimesNewRoman"/>
          <w:sz w:val="18"/>
          <w:szCs w:val="18"/>
          <w:lang w:eastAsia="ko-KR"/>
        </w:rPr>
        <w:t>Coincidence Doppler broadening spectrum from PET samples with different thickness</w:t>
      </w:r>
    </w:p>
    <w:p w14:paraId="51083AE3" w14:textId="77777777" w:rsidR="008F1D88" w:rsidRPr="008F1D88" w:rsidRDefault="008F1D88">
      <w:pPr>
        <w:pStyle w:val="para1MSMinchoMSMinc"/>
        <w:ind w:firstLineChars="0" w:firstLine="0"/>
        <w:rPr>
          <w:rFonts w:ascii="TimesNewRoman" w:eastAsia="바탕" w:hAnsi="TimesNewRoman"/>
          <w:lang w:eastAsia="ko-KR"/>
        </w:rPr>
      </w:pPr>
    </w:p>
    <w:p w14:paraId="43C7FA1F" w14:textId="0B0753CB" w:rsidR="008F1D88" w:rsidRDefault="00890899">
      <w:pPr>
        <w:pStyle w:val="para1MSMinchoMSMinc"/>
        <w:ind w:firstLineChars="0" w:firstLine="0"/>
        <w:rPr>
          <w:rFonts w:ascii="TimesNewRoman" w:eastAsia="바탕" w:hAnsi="TimesNewRoman"/>
          <w:lang w:eastAsia="ko-KR"/>
        </w:rPr>
      </w:pPr>
      <w:r>
        <w:rPr>
          <w:rFonts w:ascii="TimesNewRoman" w:eastAsia="바탕" w:hAnsi="TimesNewRoman" w:hint="eastAsia"/>
          <w:lang w:eastAsia="ko-KR"/>
        </w:rPr>
        <w:t xml:space="preserve">CDBS spectrum with various thickness did not show </w:t>
      </w:r>
      <w:r>
        <w:rPr>
          <w:rFonts w:ascii="TimesNewRoman" w:eastAsia="바탕" w:hAnsi="TimesNewRoman"/>
          <w:lang w:eastAsia="ko-KR"/>
        </w:rPr>
        <w:t xml:space="preserve">significant difference. </w:t>
      </w:r>
    </w:p>
    <w:p w14:paraId="69D34110" w14:textId="77777777" w:rsidR="00144DAA" w:rsidRDefault="00144DAA">
      <w:pPr>
        <w:pStyle w:val="para1MSMinchoMSMinc"/>
        <w:ind w:firstLineChars="0" w:firstLine="0"/>
        <w:rPr>
          <w:rFonts w:ascii="TimesNewRoman" w:eastAsia="바탕" w:hAnsi="TimesNewRoman"/>
          <w:lang w:eastAsia="ko-KR"/>
        </w:rPr>
      </w:pPr>
    </w:p>
    <w:p w14:paraId="6873FFCA" w14:textId="77777777" w:rsidR="00144DAA" w:rsidRDefault="00144DAA">
      <w:pPr>
        <w:pStyle w:val="para1MSMinchoMSMinc"/>
        <w:ind w:firstLineChars="0" w:firstLine="0"/>
        <w:rPr>
          <w:rFonts w:ascii="TimesNewRoman" w:eastAsia="바탕" w:hAnsi="TimesNewRoman"/>
          <w:lang w:eastAsia="ko-KR"/>
        </w:rPr>
      </w:pPr>
    </w:p>
    <w:p w14:paraId="4528E7B0" w14:textId="77777777" w:rsidR="00144DAA" w:rsidRDefault="00144DAA">
      <w:pPr>
        <w:pStyle w:val="para1MSMinchoMSMinc"/>
        <w:ind w:firstLineChars="0" w:firstLine="0"/>
        <w:rPr>
          <w:rFonts w:ascii="TimesNewRoman" w:eastAsia="바탕" w:hAnsi="TimesNewRoman"/>
          <w:lang w:eastAsia="ko-KR"/>
        </w:rPr>
      </w:pPr>
    </w:p>
    <w:p w14:paraId="4D4D15B7" w14:textId="77777777" w:rsidR="00144DAA" w:rsidRDefault="00144DAA">
      <w:pPr>
        <w:pStyle w:val="para1MSMinchoMSMinc"/>
        <w:ind w:firstLineChars="0" w:firstLine="0"/>
        <w:rPr>
          <w:rFonts w:ascii="TimesNewRoman" w:eastAsia="바탕" w:hAnsi="TimesNewRoman"/>
          <w:lang w:eastAsia="ko-KR"/>
        </w:rPr>
      </w:pPr>
    </w:p>
    <w:p w14:paraId="2146F1F6" w14:textId="77777777" w:rsidR="00144DAA" w:rsidRDefault="00144DAA">
      <w:pPr>
        <w:pStyle w:val="para1MSMinchoMSMinc"/>
        <w:ind w:firstLineChars="0" w:firstLine="0"/>
        <w:rPr>
          <w:rFonts w:ascii="TimesNewRoman" w:eastAsia="바탕" w:hAnsi="TimesNewRoman"/>
          <w:lang w:eastAsia="ko-KR"/>
        </w:rPr>
      </w:pPr>
    </w:p>
    <w:p w14:paraId="39BD3419" w14:textId="77777777" w:rsidR="00144DAA" w:rsidRDefault="00144DAA">
      <w:pPr>
        <w:pStyle w:val="para1"/>
        <w:spacing w:before="100" w:beforeAutospacing="1" w:after="100" w:afterAutospacing="1"/>
        <w:ind w:firstLine="180"/>
        <w:jc w:val="center"/>
        <w:rPr>
          <w:rFonts w:eastAsia="바탕"/>
          <w:color w:val="000000"/>
          <w:sz w:val="18"/>
          <w:lang w:eastAsia="ko-KR"/>
        </w:rPr>
      </w:pPr>
    </w:p>
    <w:p w14:paraId="2A8472BC" w14:textId="77777777" w:rsidR="00144DAA" w:rsidRDefault="00144DAA">
      <w:pPr>
        <w:pStyle w:val="para1"/>
        <w:spacing w:before="100" w:beforeAutospacing="1" w:after="100" w:afterAutospacing="1"/>
        <w:ind w:firstLine="180"/>
        <w:jc w:val="center"/>
        <w:rPr>
          <w:rFonts w:eastAsia="바탕"/>
          <w:color w:val="000000"/>
          <w:sz w:val="18"/>
          <w:lang w:eastAsia="ko-KR"/>
        </w:rPr>
      </w:pPr>
    </w:p>
    <w:p w14:paraId="36324CFF" w14:textId="77777777" w:rsidR="00144DAA" w:rsidRDefault="00144DAA">
      <w:pPr>
        <w:pStyle w:val="para1"/>
        <w:spacing w:before="100" w:beforeAutospacing="1" w:after="100" w:afterAutospacing="1"/>
        <w:ind w:firstLine="180"/>
        <w:jc w:val="center"/>
        <w:rPr>
          <w:rFonts w:eastAsia="바탕"/>
          <w:color w:val="000000"/>
          <w:sz w:val="18"/>
          <w:lang w:eastAsia="ko-KR"/>
        </w:rPr>
      </w:pPr>
    </w:p>
    <w:p w14:paraId="42C09D0A" w14:textId="77777777" w:rsidR="00C301F2" w:rsidRDefault="00C301F2">
      <w:pPr>
        <w:pStyle w:val="para1"/>
        <w:spacing w:before="100" w:beforeAutospacing="1" w:after="100" w:afterAutospacing="1"/>
        <w:ind w:firstLine="180"/>
        <w:jc w:val="center"/>
        <w:rPr>
          <w:rFonts w:eastAsia="바탕"/>
          <w:color w:val="000000"/>
          <w:sz w:val="18"/>
          <w:lang w:eastAsia="ko-KR"/>
        </w:rPr>
      </w:pPr>
      <w:r>
        <w:rPr>
          <w:rFonts w:eastAsia="바탕" w:hint="eastAsia"/>
          <w:color w:val="000000"/>
          <w:sz w:val="18"/>
          <w:lang w:eastAsia="ko-KR"/>
        </w:rPr>
        <w:t>Table I: Problem Description</w:t>
      </w:r>
    </w:p>
    <w:tbl>
      <w:tblPr>
        <w:tblW w:w="4694" w:type="dxa"/>
        <w:tblCellMar>
          <w:left w:w="0" w:type="dxa"/>
          <w:right w:w="0" w:type="dxa"/>
        </w:tblCellMar>
        <w:tblLook w:val="0420" w:firstRow="1" w:lastRow="0" w:firstColumn="0" w:lastColumn="0" w:noHBand="0" w:noVBand="1"/>
      </w:tblPr>
      <w:tblGrid>
        <w:gridCol w:w="1332"/>
        <w:gridCol w:w="1868"/>
        <w:gridCol w:w="1494"/>
      </w:tblGrid>
      <w:tr w:rsidR="00144DAA" w:rsidRPr="00144DAA" w14:paraId="0BDBC629" w14:textId="77777777" w:rsidTr="00144DAA">
        <w:trPr>
          <w:trHeight w:val="283"/>
        </w:trPr>
        <w:tc>
          <w:tcPr>
            <w:tcW w:w="0" w:type="auto"/>
            <w:tcBorders>
              <w:top w:val="single" w:sz="8" w:space="0" w:color="000000"/>
              <w:left w:val="nil"/>
              <w:bottom w:val="single" w:sz="18" w:space="0" w:color="000000"/>
              <w:right w:val="nil"/>
            </w:tcBorders>
            <w:shd w:val="clear" w:color="auto" w:fill="auto"/>
            <w:tcMar>
              <w:top w:w="72" w:type="dxa"/>
              <w:left w:w="144" w:type="dxa"/>
              <w:bottom w:w="72" w:type="dxa"/>
              <w:right w:w="144" w:type="dxa"/>
            </w:tcMar>
            <w:hideMark/>
          </w:tcPr>
          <w:p w14:paraId="725570A1" w14:textId="77777777" w:rsidR="00144DAA" w:rsidRPr="00144DAA" w:rsidRDefault="00144DAA" w:rsidP="00144DAA">
            <w:pPr>
              <w:pStyle w:val="SecondHeading"/>
              <w:jc w:val="center"/>
              <w:rPr>
                <w:rFonts w:eastAsia="바탕"/>
                <w:i w:val="0"/>
                <w:lang w:eastAsia="ko-KR"/>
              </w:rPr>
            </w:pPr>
          </w:p>
        </w:tc>
        <w:tc>
          <w:tcPr>
            <w:tcW w:w="0" w:type="auto"/>
            <w:tcBorders>
              <w:top w:val="single" w:sz="8" w:space="0" w:color="000000"/>
              <w:left w:val="nil"/>
              <w:bottom w:val="single" w:sz="18" w:space="0" w:color="000000"/>
              <w:right w:val="nil"/>
            </w:tcBorders>
            <w:shd w:val="clear" w:color="auto" w:fill="auto"/>
            <w:tcMar>
              <w:top w:w="72" w:type="dxa"/>
              <w:left w:w="144" w:type="dxa"/>
              <w:bottom w:w="72" w:type="dxa"/>
              <w:right w:w="144" w:type="dxa"/>
            </w:tcMar>
            <w:hideMark/>
          </w:tcPr>
          <w:p w14:paraId="52CED52F"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 xml:space="preserve">Thickness </w:t>
            </w:r>
            <m:oMath>
              <m:r>
                <w:rPr>
                  <w:rFonts w:ascii="Cambria Math" w:eastAsia="바탕" w:hAnsi="Cambria Math"/>
                  <w:lang w:eastAsia="ko-KR"/>
                </w:rPr>
                <m:t>(μm)</m:t>
              </m:r>
            </m:oMath>
          </w:p>
        </w:tc>
        <w:tc>
          <w:tcPr>
            <w:tcW w:w="0" w:type="auto"/>
            <w:tcBorders>
              <w:top w:val="single" w:sz="8" w:space="0" w:color="000000"/>
              <w:left w:val="nil"/>
              <w:bottom w:val="single" w:sz="18" w:space="0" w:color="000000"/>
              <w:right w:val="nil"/>
            </w:tcBorders>
            <w:shd w:val="clear" w:color="auto" w:fill="auto"/>
            <w:tcMar>
              <w:top w:w="72" w:type="dxa"/>
              <w:left w:w="144" w:type="dxa"/>
              <w:bottom w:w="72" w:type="dxa"/>
              <w:right w:w="144" w:type="dxa"/>
            </w:tcMar>
            <w:hideMark/>
          </w:tcPr>
          <w:p w14:paraId="63D56049" w14:textId="77777777" w:rsidR="00144DAA" w:rsidRPr="00144DAA" w:rsidRDefault="002C5C3D" w:rsidP="00144DAA">
            <w:pPr>
              <w:pStyle w:val="SecondHeading"/>
              <w:jc w:val="center"/>
              <w:rPr>
                <w:rFonts w:eastAsia="바탕"/>
                <w:i w:val="0"/>
                <w:lang w:eastAsia="ko-KR"/>
              </w:rPr>
            </w:pPr>
            <m:oMath>
              <m:sSub>
                <m:sSubPr>
                  <m:ctrlPr>
                    <w:rPr>
                      <w:rFonts w:ascii="Cambria Math" w:eastAsia="바탕" w:hAnsi="Cambria Math"/>
                      <w:i w:val="0"/>
                      <w:iCs/>
                      <w:lang w:eastAsia="ko-KR"/>
                    </w:rPr>
                  </m:ctrlPr>
                </m:sSubPr>
                <m:e>
                  <m:r>
                    <w:rPr>
                      <w:rFonts w:ascii="Cambria Math" w:eastAsia="바탕" w:hAnsi="Cambria Math"/>
                      <w:lang w:eastAsia="ko-KR"/>
                    </w:rPr>
                    <m:t>σ</m:t>
                  </m:r>
                </m:e>
                <m:sub>
                  <m:r>
                    <w:rPr>
                      <w:rFonts w:ascii="Cambria Math" w:eastAsia="바탕" w:hAnsi="Cambria Math"/>
                      <w:lang w:eastAsia="ko-KR"/>
                    </w:rPr>
                    <m:t>CDBS</m:t>
                  </m:r>
                </m:sub>
              </m:sSub>
            </m:oMath>
            <w:r w:rsidR="00144DAA" w:rsidRPr="00144DAA">
              <w:rPr>
                <w:rFonts w:eastAsia="바탕"/>
                <w:i w:val="0"/>
                <w:lang w:eastAsia="ko-KR"/>
              </w:rPr>
              <w:t xml:space="preserve"> (keV)</w:t>
            </w:r>
          </w:p>
        </w:tc>
      </w:tr>
      <w:tr w:rsidR="00144DAA" w:rsidRPr="00144DAA" w14:paraId="64CD85B4" w14:textId="77777777" w:rsidTr="00144DAA">
        <w:trPr>
          <w:trHeight w:val="283"/>
        </w:trPr>
        <w:tc>
          <w:tcPr>
            <w:tcW w:w="0" w:type="auto"/>
            <w:tcBorders>
              <w:top w:val="single" w:sz="18" w:space="0" w:color="000000"/>
              <w:left w:val="nil"/>
              <w:bottom w:val="nil"/>
              <w:right w:val="nil"/>
            </w:tcBorders>
            <w:shd w:val="clear" w:color="auto" w:fill="FFFFFF"/>
            <w:tcMar>
              <w:top w:w="72" w:type="dxa"/>
              <w:left w:w="144" w:type="dxa"/>
              <w:bottom w:w="72" w:type="dxa"/>
              <w:right w:w="144" w:type="dxa"/>
            </w:tcMar>
            <w:hideMark/>
          </w:tcPr>
          <w:p w14:paraId="094DCD1E"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Sample #1</w:t>
            </w:r>
          </w:p>
        </w:tc>
        <w:tc>
          <w:tcPr>
            <w:tcW w:w="0" w:type="auto"/>
            <w:tcBorders>
              <w:top w:val="single" w:sz="18" w:space="0" w:color="000000"/>
              <w:left w:val="nil"/>
              <w:bottom w:val="nil"/>
              <w:right w:val="nil"/>
            </w:tcBorders>
            <w:shd w:val="clear" w:color="auto" w:fill="FFFFFF"/>
            <w:tcMar>
              <w:top w:w="72" w:type="dxa"/>
              <w:left w:w="144" w:type="dxa"/>
              <w:bottom w:w="72" w:type="dxa"/>
              <w:right w:w="144" w:type="dxa"/>
            </w:tcMar>
            <w:hideMark/>
          </w:tcPr>
          <w:p w14:paraId="08C2B08C"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570</w:t>
            </w:r>
          </w:p>
        </w:tc>
        <w:tc>
          <w:tcPr>
            <w:tcW w:w="0" w:type="auto"/>
            <w:tcBorders>
              <w:top w:val="single" w:sz="18" w:space="0" w:color="000000"/>
              <w:left w:val="nil"/>
              <w:bottom w:val="nil"/>
              <w:right w:val="nil"/>
            </w:tcBorders>
            <w:shd w:val="clear" w:color="auto" w:fill="FFFFFF"/>
            <w:tcMar>
              <w:top w:w="72" w:type="dxa"/>
              <w:left w:w="144" w:type="dxa"/>
              <w:bottom w:w="72" w:type="dxa"/>
              <w:right w:w="144" w:type="dxa"/>
            </w:tcMar>
            <w:hideMark/>
          </w:tcPr>
          <w:p w14:paraId="2FFBAAA0"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2.160</w:t>
            </w:r>
          </w:p>
        </w:tc>
      </w:tr>
      <w:tr w:rsidR="00144DAA" w:rsidRPr="00144DAA" w14:paraId="678B8F5A" w14:textId="77777777" w:rsidTr="00FC55BB">
        <w:trPr>
          <w:trHeight w:val="283"/>
        </w:trPr>
        <w:tc>
          <w:tcPr>
            <w:tcW w:w="0" w:type="auto"/>
            <w:tcBorders>
              <w:top w:val="nil"/>
              <w:left w:val="nil"/>
              <w:right w:val="nil"/>
            </w:tcBorders>
            <w:shd w:val="clear" w:color="auto" w:fill="FFFFFF"/>
            <w:tcMar>
              <w:top w:w="72" w:type="dxa"/>
              <w:left w:w="144" w:type="dxa"/>
              <w:bottom w:w="72" w:type="dxa"/>
              <w:right w:w="144" w:type="dxa"/>
            </w:tcMar>
            <w:hideMark/>
          </w:tcPr>
          <w:p w14:paraId="3B8F3277"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Sample #2</w:t>
            </w:r>
          </w:p>
        </w:tc>
        <w:tc>
          <w:tcPr>
            <w:tcW w:w="0" w:type="auto"/>
            <w:tcBorders>
              <w:top w:val="nil"/>
              <w:left w:val="nil"/>
              <w:right w:val="nil"/>
            </w:tcBorders>
            <w:shd w:val="clear" w:color="auto" w:fill="FFFFFF"/>
            <w:tcMar>
              <w:top w:w="72" w:type="dxa"/>
              <w:left w:w="144" w:type="dxa"/>
              <w:bottom w:w="72" w:type="dxa"/>
              <w:right w:w="144" w:type="dxa"/>
            </w:tcMar>
            <w:hideMark/>
          </w:tcPr>
          <w:p w14:paraId="7F8FE488"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210</w:t>
            </w:r>
          </w:p>
        </w:tc>
        <w:tc>
          <w:tcPr>
            <w:tcW w:w="0" w:type="auto"/>
            <w:tcBorders>
              <w:top w:val="nil"/>
              <w:left w:val="nil"/>
              <w:right w:val="nil"/>
            </w:tcBorders>
            <w:shd w:val="clear" w:color="auto" w:fill="FFFFFF"/>
            <w:tcMar>
              <w:top w:w="72" w:type="dxa"/>
              <w:left w:w="144" w:type="dxa"/>
              <w:bottom w:w="72" w:type="dxa"/>
              <w:right w:w="144" w:type="dxa"/>
            </w:tcMar>
            <w:hideMark/>
          </w:tcPr>
          <w:p w14:paraId="4E3F256C"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2.175</w:t>
            </w:r>
          </w:p>
        </w:tc>
      </w:tr>
      <w:tr w:rsidR="00FC55BB" w:rsidRPr="00144DAA" w14:paraId="1F6623EF" w14:textId="77777777" w:rsidTr="00FC55BB">
        <w:trPr>
          <w:trHeight w:val="283"/>
        </w:trPr>
        <w:tc>
          <w:tcPr>
            <w:tcW w:w="0" w:type="auto"/>
            <w:tcBorders>
              <w:top w:val="nil"/>
              <w:left w:val="nil"/>
              <w:right w:val="nil"/>
            </w:tcBorders>
            <w:shd w:val="clear" w:color="auto" w:fill="FFFFFF"/>
            <w:tcMar>
              <w:top w:w="72" w:type="dxa"/>
              <w:left w:w="144" w:type="dxa"/>
              <w:bottom w:w="72" w:type="dxa"/>
              <w:right w:w="144" w:type="dxa"/>
            </w:tcMar>
          </w:tcPr>
          <w:p w14:paraId="699E4C40" w14:textId="5A553DFB" w:rsidR="00FC55BB" w:rsidRPr="00144DAA" w:rsidRDefault="00FC55BB" w:rsidP="00144DAA">
            <w:pPr>
              <w:pStyle w:val="SecondHeading"/>
              <w:jc w:val="center"/>
              <w:rPr>
                <w:rFonts w:eastAsia="바탕" w:hint="eastAsia"/>
                <w:i w:val="0"/>
                <w:lang w:eastAsia="ko-KR"/>
              </w:rPr>
            </w:pPr>
            <w:r>
              <w:rPr>
                <w:rFonts w:eastAsia="바탕" w:hint="eastAsia"/>
                <w:i w:val="0"/>
                <w:lang w:eastAsia="ko-KR"/>
              </w:rPr>
              <w:t>Sample #3</w:t>
            </w:r>
          </w:p>
        </w:tc>
        <w:tc>
          <w:tcPr>
            <w:tcW w:w="0" w:type="auto"/>
            <w:tcBorders>
              <w:top w:val="nil"/>
              <w:left w:val="nil"/>
              <w:right w:val="nil"/>
            </w:tcBorders>
            <w:shd w:val="clear" w:color="auto" w:fill="FFFFFF"/>
            <w:tcMar>
              <w:top w:w="72" w:type="dxa"/>
              <w:left w:w="144" w:type="dxa"/>
              <w:bottom w:w="72" w:type="dxa"/>
              <w:right w:w="144" w:type="dxa"/>
            </w:tcMar>
          </w:tcPr>
          <w:p w14:paraId="78E0134E" w14:textId="57BDDAF4" w:rsidR="00FC55BB" w:rsidRPr="00144DAA" w:rsidRDefault="00FC55BB" w:rsidP="00144DAA">
            <w:pPr>
              <w:pStyle w:val="SecondHeading"/>
              <w:jc w:val="center"/>
              <w:rPr>
                <w:rFonts w:eastAsia="바탕"/>
                <w:i w:val="0"/>
                <w:lang w:eastAsia="ko-KR"/>
              </w:rPr>
            </w:pPr>
            <w:r>
              <w:rPr>
                <w:rFonts w:eastAsia="바탕" w:hint="eastAsia"/>
                <w:i w:val="0"/>
                <w:lang w:eastAsia="ko-KR"/>
              </w:rPr>
              <w:t>80</w:t>
            </w:r>
          </w:p>
        </w:tc>
        <w:tc>
          <w:tcPr>
            <w:tcW w:w="0" w:type="auto"/>
            <w:tcBorders>
              <w:top w:val="nil"/>
              <w:left w:val="nil"/>
              <w:right w:val="nil"/>
            </w:tcBorders>
            <w:shd w:val="clear" w:color="auto" w:fill="FFFFFF"/>
            <w:tcMar>
              <w:top w:w="72" w:type="dxa"/>
              <w:left w:w="144" w:type="dxa"/>
              <w:bottom w:w="72" w:type="dxa"/>
              <w:right w:w="144" w:type="dxa"/>
            </w:tcMar>
          </w:tcPr>
          <w:p w14:paraId="4751924B" w14:textId="77777777" w:rsidR="00FC55BB" w:rsidRPr="00144DAA" w:rsidRDefault="00FC55BB" w:rsidP="00144DAA">
            <w:pPr>
              <w:pStyle w:val="SecondHeading"/>
              <w:jc w:val="center"/>
              <w:rPr>
                <w:rFonts w:eastAsia="바탕"/>
                <w:i w:val="0"/>
                <w:lang w:eastAsia="ko-KR"/>
              </w:rPr>
            </w:pPr>
          </w:p>
        </w:tc>
      </w:tr>
      <w:tr w:rsidR="00144DAA" w:rsidRPr="00144DAA" w14:paraId="35A269E0" w14:textId="77777777" w:rsidTr="00FC55BB">
        <w:trPr>
          <w:trHeight w:val="283"/>
        </w:trPr>
        <w:tc>
          <w:tcPr>
            <w:tcW w:w="0" w:type="auto"/>
            <w:tcBorders>
              <w:left w:val="nil"/>
              <w:bottom w:val="single" w:sz="8" w:space="0" w:color="000000"/>
              <w:right w:val="nil"/>
            </w:tcBorders>
            <w:shd w:val="clear" w:color="auto" w:fill="FFFFFF"/>
            <w:tcMar>
              <w:top w:w="72" w:type="dxa"/>
              <w:left w:w="144" w:type="dxa"/>
              <w:bottom w:w="72" w:type="dxa"/>
              <w:right w:w="144" w:type="dxa"/>
            </w:tcMar>
            <w:hideMark/>
          </w:tcPr>
          <w:p w14:paraId="700757D8" w14:textId="0A67544F" w:rsidR="00144DAA" w:rsidRPr="00144DAA" w:rsidRDefault="00144DAA" w:rsidP="00FC55BB">
            <w:pPr>
              <w:pStyle w:val="SecondHeading"/>
              <w:jc w:val="center"/>
              <w:rPr>
                <w:rFonts w:eastAsia="바탕"/>
                <w:i w:val="0"/>
                <w:lang w:eastAsia="ko-KR"/>
              </w:rPr>
            </w:pPr>
            <w:r w:rsidRPr="00144DAA">
              <w:rPr>
                <w:rFonts w:eastAsia="바탕"/>
                <w:i w:val="0"/>
                <w:lang w:eastAsia="ko-KR"/>
              </w:rPr>
              <w:t>Sample #</w:t>
            </w:r>
            <w:r w:rsidR="00FC55BB">
              <w:rPr>
                <w:rFonts w:eastAsia="바탕"/>
                <w:i w:val="0"/>
                <w:lang w:eastAsia="ko-KR"/>
              </w:rPr>
              <w:t>4</w:t>
            </w:r>
          </w:p>
        </w:tc>
        <w:tc>
          <w:tcPr>
            <w:tcW w:w="0" w:type="auto"/>
            <w:tcBorders>
              <w:left w:val="nil"/>
              <w:bottom w:val="single" w:sz="8" w:space="0" w:color="000000"/>
              <w:right w:val="nil"/>
            </w:tcBorders>
            <w:shd w:val="clear" w:color="auto" w:fill="FFFFFF"/>
            <w:tcMar>
              <w:top w:w="72" w:type="dxa"/>
              <w:left w:w="144" w:type="dxa"/>
              <w:bottom w:w="72" w:type="dxa"/>
              <w:right w:w="144" w:type="dxa"/>
            </w:tcMar>
            <w:hideMark/>
          </w:tcPr>
          <w:p w14:paraId="64C1E5BD"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50</w:t>
            </w:r>
          </w:p>
        </w:tc>
        <w:tc>
          <w:tcPr>
            <w:tcW w:w="0" w:type="auto"/>
            <w:tcBorders>
              <w:left w:val="nil"/>
              <w:bottom w:val="single" w:sz="8" w:space="0" w:color="000000"/>
              <w:right w:val="nil"/>
            </w:tcBorders>
            <w:shd w:val="clear" w:color="auto" w:fill="FFFFFF"/>
            <w:tcMar>
              <w:top w:w="72" w:type="dxa"/>
              <w:left w:w="144" w:type="dxa"/>
              <w:bottom w:w="72" w:type="dxa"/>
              <w:right w:w="144" w:type="dxa"/>
            </w:tcMar>
            <w:hideMark/>
          </w:tcPr>
          <w:p w14:paraId="7D976FA1"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2.139</w:t>
            </w:r>
          </w:p>
        </w:tc>
      </w:tr>
    </w:tbl>
    <w:p w14:paraId="32C48FEA" w14:textId="77777777" w:rsidR="00144DAA" w:rsidRDefault="00144DAA">
      <w:pPr>
        <w:pStyle w:val="SecondHeading"/>
        <w:rPr>
          <w:rFonts w:eastAsia="바탕"/>
          <w:lang w:eastAsia="ko-KR"/>
        </w:rPr>
      </w:pPr>
    </w:p>
    <w:p w14:paraId="1206D04D" w14:textId="77777777" w:rsidR="00C301F2" w:rsidRDefault="00C301F2">
      <w:pPr>
        <w:pStyle w:val="MainHeading"/>
        <w:rPr>
          <w:rFonts w:eastAsia="바탕"/>
          <w:lang w:eastAsia="ko-KR"/>
        </w:rPr>
      </w:pPr>
      <w:r>
        <w:rPr>
          <w:rFonts w:eastAsia="바탕" w:hint="eastAsia"/>
          <w:lang w:eastAsia="ko-KR"/>
        </w:rPr>
        <w:t xml:space="preserve">3. </w:t>
      </w:r>
      <w:r>
        <w:rPr>
          <w:rFonts w:eastAsia="바탕"/>
          <w:lang w:eastAsia="ko-KR"/>
        </w:rPr>
        <w:t>C</w:t>
      </w:r>
      <w:r>
        <w:rPr>
          <w:rFonts w:eastAsia="바탕" w:hint="eastAsia"/>
          <w:lang w:eastAsia="ko-KR"/>
        </w:rPr>
        <w:t>onclusions</w:t>
      </w:r>
    </w:p>
    <w:p w14:paraId="2A71CD00" w14:textId="77777777" w:rsidR="00C301F2" w:rsidRDefault="00C301F2">
      <w:pPr>
        <w:pStyle w:val="MainHeading"/>
        <w:rPr>
          <w:rFonts w:eastAsia="바탕"/>
          <w:lang w:eastAsia="ko-KR"/>
        </w:rPr>
      </w:pPr>
    </w:p>
    <w:p w14:paraId="6AD24739" w14:textId="2BB48AAF" w:rsidR="00C301F2" w:rsidRDefault="002C5C3D">
      <w:pPr>
        <w:pStyle w:val="para1MSMinchoMSMinc"/>
        <w:rPr>
          <w:rFonts w:ascii="TimesNewRoman" w:eastAsia="바탕" w:hAnsi="TimesNewRoman"/>
          <w:lang w:eastAsia="ko-KR"/>
        </w:rPr>
      </w:pPr>
      <w:r>
        <w:rPr>
          <w:rFonts w:ascii="TimesNewRoman" w:eastAsia="바탕" w:hAnsi="TimesNewRoman"/>
          <w:lang w:eastAsia="ko-KR"/>
        </w:rPr>
        <w:t xml:space="preserve">Coincidence Doppler broadening spectroscopy system is built in </w:t>
      </w:r>
    </w:p>
    <w:p w14:paraId="200347D3" w14:textId="77777777" w:rsidR="00C301F2" w:rsidRDefault="00C301F2">
      <w:pPr>
        <w:widowControl w:val="0"/>
        <w:autoSpaceDE w:val="0"/>
        <w:autoSpaceDN w:val="0"/>
        <w:adjustRightInd w:val="0"/>
        <w:jc w:val="both"/>
        <w:rPr>
          <w:rFonts w:ascii="TimesNewRoman,Bold" w:eastAsia="바탕" w:hAnsi="TimesNewRoman,Bold" w:cs="TimesNewRoman,Bold"/>
          <w:b/>
          <w:bCs/>
          <w:sz w:val="20"/>
          <w:lang w:eastAsia="ko-KR"/>
        </w:rPr>
      </w:pPr>
    </w:p>
    <w:p w14:paraId="38E735B5" w14:textId="77777777" w:rsidR="00C301F2" w:rsidRDefault="00C301F2">
      <w:pPr>
        <w:pStyle w:val="MainHeading"/>
        <w:rPr>
          <w:rFonts w:eastAsia="바탕"/>
          <w:lang w:eastAsia="ko-KR"/>
        </w:rPr>
      </w:pPr>
      <w:r>
        <w:rPr>
          <w:rFonts w:eastAsia="바탕"/>
          <w:lang w:eastAsia="ko-KR"/>
        </w:rPr>
        <w:t>REFERENCES</w:t>
      </w:r>
    </w:p>
    <w:p w14:paraId="52446530" w14:textId="77777777" w:rsidR="004642A3" w:rsidRDefault="004642A3">
      <w:pPr>
        <w:pStyle w:val="MainHeading"/>
        <w:rPr>
          <w:rFonts w:eastAsia="바탕"/>
          <w:lang w:eastAsia="ko-KR"/>
        </w:rPr>
      </w:pPr>
    </w:p>
    <w:p w14:paraId="10E159CB" w14:textId="7B227518" w:rsidR="004642A3" w:rsidRDefault="00192A2F" w:rsidP="00A00A85">
      <w:pPr>
        <w:pStyle w:val="reference"/>
        <w:rPr>
          <w:rFonts w:eastAsia="바탕"/>
          <w:lang w:eastAsia="ko-KR"/>
        </w:rPr>
      </w:pPr>
      <w:r>
        <w:rPr>
          <w:rFonts w:eastAsia="바탕"/>
          <w:lang w:eastAsia="ko-KR"/>
        </w:rPr>
        <w:t xml:space="preserve">[1] </w:t>
      </w:r>
      <w:r w:rsidR="004642A3">
        <w:rPr>
          <w:rFonts w:eastAsia="바탕"/>
          <w:lang w:eastAsia="ko-KR"/>
        </w:rPr>
        <w:t xml:space="preserve">K.G. Lynn, J.R. MacDonald, R.A. </w:t>
      </w:r>
      <w:proofErr w:type="spellStart"/>
      <w:r w:rsidR="004642A3">
        <w:rPr>
          <w:rFonts w:eastAsia="바탕"/>
          <w:lang w:eastAsia="ko-KR"/>
        </w:rPr>
        <w:t>Boie</w:t>
      </w:r>
      <w:proofErr w:type="spellEnd"/>
      <w:r w:rsidR="004642A3">
        <w:rPr>
          <w:rFonts w:eastAsia="바탕"/>
          <w:lang w:eastAsia="ko-KR"/>
        </w:rPr>
        <w:t>, L.C.</w:t>
      </w:r>
      <w:ins w:id="2" w:author="준영 이" w:date="2020-03-23T02:00:00Z">
        <w:r w:rsidR="004642A3">
          <w:rPr>
            <w:rFonts w:eastAsia="바탕"/>
            <w:lang w:eastAsia="ko-KR"/>
          </w:rPr>
          <w:t xml:space="preserve"> </w:t>
        </w:r>
      </w:ins>
      <w:r w:rsidR="004642A3">
        <w:rPr>
          <w:rFonts w:eastAsia="바탕"/>
          <w:lang w:eastAsia="ko-KR"/>
        </w:rPr>
        <w:t xml:space="preserve">Feldman, J.D. </w:t>
      </w:r>
      <w:proofErr w:type="spellStart"/>
      <w:r w:rsidR="004642A3">
        <w:rPr>
          <w:rFonts w:eastAsia="바탕"/>
          <w:lang w:eastAsia="ko-KR"/>
        </w:rPr>
        <w:t>Gabbe</w:t>
      </w:r>
      <w:proofErr w:type="spellEnd"/>
      <w:r w:rsidR="004642A3">
        <w:rPr>
          <w:rFonts w:eastAsia="바탕"/>
          <w:lang w:eastAsia="ko-KR"/>
        </w:rPr>
        <w:t xml:space="preserve">, M.F. Robbins, E. </w:t>
      </w:r>
      <w:proofErr w:type="spellStart"/>
      <w:r w:rsidR="004642A3">
        <w:rPr>
          <w:rFonts w:eastAsia="바탕"/>
          <w:lang w:eastAsia="ko-KR"/>
        </w:rPr>
        <w:t>Bonderup</w:t>
      </w:r>
      <w:proofErr w:type="spellEnd"/>
      <w:r w:rsidR="004642A3">
        <w:rPr>
          <w:rFonts w:eastAsia="바탕"/>
          <w:lang w:eastAsia="ko-KR"/>
        </w:rPr>
        <w:t xml:space="preserve">, J. </w:t>
      </w:r>
      <w:proofErr w:type="spellStart"/>
      <w:r w:rsidR="004642A3">
        <w:rPr>
          <w:rFonts w:eastAsia="바탕"/>
          <w:lang w:eastAsia="ko-KR"/>
        </w:rPr>
        <w:t>Golobchenko</w:t>
      </w:r>
      <w:proofErr w:type="spellEnd"/>
      <w:r w:rsidR="004642A3">
        <w:rPr>
          <w:rFonts w:eastAsia="바탕"/>
          <w:lang w:eastAsia="ko-KR"/>
        </w:rPr>
        <w:t xml:space="preserve">, </w:t>
      </w:r>
      <w:r w:rsidR="000F30D1">
        <w:rPr>
          <w:rFonts w:eastAsia="바탕"/>
          <w:lang w:eastAsia="ko-KR"/>
        </w:rPr>
        <w:t>Positron-</w:t>
      </w:r>
      <w:proofErr w:type="spellStart"/>
      <w:r w:rsidR="000F30D1">
        <w:rPr>
          <w:rFonts w:eastAsia="바탕"/>
          <w:lang w:eastAsia="ko-KR"/>
        </w:rPr>
        <w:t>Annhilation</w:t>
      </w:r>
      <w:proofErr w:type="spellEnd"/>
      <w:r w:rsidR="000F30D1">
        <w:rPr>
          <w:rFonts w:eastAsia="바탕"/>
          <w:lang w:eastAsia="ko-KR"/>
        </w:rPr>
        <w:t xml:space="preserve"> Momentum </w:t>
      </w:r>
      <w:proofErr w:type="spellStart"/>
      <w:r w:rsidR="000F30D1">
        <w:rPr>
          <w:rFonts w:eastAsia="바탕"/>
          <w:lang w:eastAsia="ko-KR"/>
        </w:rPr>
        <w:t>Porfiles</w:t>
      </w:r>
      <w:proofErr w:type="spellEnd"/>
      <w:r w:rsidR="000F30D1">
        <w:rPr>
          <w:rFonts w:eastAsia="바탕"/>
          <w:lang w:eastAsia="ko-KR"/>
        </w:rPr>
        <w:t xml:space="preserve"> in Aluminum: Core Contribution and the Independent-Particle Model, Physical Review Letters 38, p.241-244, 1977</w:t>
      </w:r>
    </w:p>
    <w:p w14:paraId="496C57C0" w14:textId="3F52F2DA" w:rsidR="00A00A85" w:rsidRDefault="00A00A85" w:rsidP="00A00A85">
      <w:pPr>
        <w:pStyle w:val="reference"/>
        <w:rPr>
          <w:rFonts w:ascii="TimesNewRoman,Italic" w:eastAsia="바탕" w:hAnsi="TimesNewRoman,Italic" w:cs="TimesNewRoman,Italic"/>
          <w:iCs/>
          <w:lang w:eastAsia="ko-KR"/>
        </w:rPr>
      </w:pPr>
      <w:r>
        <w:rPr>
          <w:rFonts w:eastAsia="바탕" w:hint="eastAsia"/>
          <w:lang w:eastAsia="ko-KR"/>
        </w:rPr>
        <w:t>[</w:t>
      </w:r>
      <w:r w:rsidR="0053107A">
        <w:rPr>
          <w:rFonts w:eastAsia="바탕"/>
          <w:lang w:eastAsia="ko-KR"/>
        </w:rPr>
        <w:t>2</w:t>
      </w:r>
      <w:r>
        <w:rPr>
          <w:rFonts w:eastAsia="바탕" w:hint="eastAsia"/>
          <w:lang w:eastAsia="ko-KR"/>
        </w:rPr>
        <w:t>]</w:t>
      </w:r>
      <w:r>
        <w:rPr>
          <w:rFonts w:eastAsia="바탕"/>
          <w:lang w:eastAsia="ko-KR"/>
        </w:rPr>
        <w:t xml:space="preserve"> W. J. Davies and </w:t>
      </w:r>
      <w:r w:rsidR="004642A3">
        <w:rPr>
          <w:rFonts w:eastAsia="바탕"/>
          <w:lang w:eastAsia="ko-KR"/>
        </w:rPr>
        <w:t xml:space="preserve">R. </w:t>
      </w:r>
      <w:r>
        <w:rPr>
          <w:rFonts w:eastAsia="바탕"/>
          <w:lang w:eastAsia="ko-KR"/>
        </w:rPr>
        <w:t>A. Pethrick, Positron Annihilation Lifetime and Doppler Broadening Studies of Amorphous Fluoroploymer-</w:t>
      </w:r>
      <w:proofErr w:type="gramStart"/>
      <w:r>
        <w:rPr>
          <w:rFonts w:eastAsia="바탕"/>
          <w:lang w:eastAsia="ko-KR"/>
        </w:rPr>
        <w:t>ploy(</w:t>
      </w:r>
      <w:proofErr w:type="gramEnd"/>
      <w:r>
        <w:rPr>
          <w:rFonts w:eastAsia="바탕"/>
          <w:lang w:eastAsia="ko-KR"/>
        </w:rPr>
        <w:t>2,2-Bis Trifluoro 4,5 Difluoro 1,3-</w:t>
      </w:r>
      <w:r>
        <w:rPr>
          <w:rFonts w:eastAsia="바탕"/>
          <w:lang w:eastAsia="ko-KR"/>
        </w:rPr>
        <w:lastRenderedPageBreak/>
        <w:t xml:space="preserve">Dioxole), </w:t>
      </w:r>
      <w:r w:rsidR="006F3669">
        <w:rPr>
          <w:rFonts w:ascii="TimesNewRoman,Italic" w:eastAsia="바탕" w:hAnsi="TimesNewRoman,Italic" w:cs="TimesNewRoman,Italic"/>
          <w:iCs/>
          <w:lang w:eastAsia="ko-KR"/>
        </w:rPr>
        <w:t>European Polymer Journal</w:t>
      </w:r>
      <w:r>
        <w:rPr>
          <w:rFonts w:ascii="TimesNewRoman,Italic" w:eastAsia="바탕" w:hAnsi="TimesNewRoman,Italic" w:cs="TimesNewRoman,Italic"/>
          <w:iCs/>
          <w:lang w:eastAsia="ko-KR"/>
        </w:rPr>
        <w:t>,</w:t>
      </w:r>
      <w:r>
        <w:rPr>
          <w:rFonts w:ascii="TimesNewRoman,Italic" w:eastAsia="바탕" w:hAnsi="TimesNewRoman,Italic" w:cs="TimesNewRoman,Italic" w:hint="eastAsia"/>
          <w:iCs/>
          <w:lang w:eastAsia="ko-KR"/>
        </w:rPr>
        <w:t xml:space="preserve"> </w:t>
      </w:r>
      <w:r w:rsidR="006F3669">
        <w:rPr>
          <w:rFonts w:ascii="TimesNewRoman,Italic" w:eastAsia="바탕" w:hAnsi="TimesNewRoman,Italic" w:cs="TimesNewRoman,Italic"/>
          <w:iCs/>
          <w:lang w:eastAsia="ko-KR"/>
        </w:rPr>
        <w:t>Vol.30</w:t>
      </w:r>
      <w:r>
        <w:rPr>
          <w:rFonts w:ascii="TimesNewRoman,Italic" w:eastAsia="바탕" w:hAnsi="TimesNewRoman,Italic" w:cs="TimesNewRoman,Italic"/>
          <w:iCs/>
          <w:lang w:eastAsia="ko-KR"/>
        </w:rPr>
        <w:t xml:space="preserve">, </w:t>
      </w:r>
      <w:r w:rsidR="006F3669">
        <w:rPr>
          <w:rFonts w:ascii="TimesNewRoman,Italic" w:eastAsia="바탕" w:hAnsi="TimesNewRoman,Italic" w:cs="TimesNewRoman,Italic"/>
          <w:iCs/>
          <w:lang w:eastAsia="ko-KR"/>
        </w:rPr>
        <w:t>p.1289-1293</w:t>
      </w:r>
      <w:r>
        <w:rPr>
          <w:rFonts w:ascii="TimesNewRoman,Italic" w:eastAsia="바탕" w:hAnsi="TimesNewRoman,Italic" w:cs="TimesNewRoman,Italic"/>
          <w:iCs/>
          <w:lang w:eastAsia="ko-KR"/>
        </w:rPr>
        <w:t>,</w:t>
      </w:r>
      <w:r w:rsidR="006F3669">
        <w:rPr>
          <w:rFonts w:ascii="TimesNewRoman,Italic" w:eastAsia="바탕" w:hAnsi="TimesNewRoman,Italic" w:cs="TimesNewRoman,Italic"/>
          <w:iCs/>
          <w:lang w:eastAsia="ko-KR"/>
        </w:rPr>
        <w:t xml:space="preserve"> 1994</w:t>
      </w:r>
      <w:r>
        <w:rPr>
          <w:rFonts w:ascii="TimesNewRoman,Italic" w:eastAsia="바탕" w:hAnsi="TimesNewRoman,Italic" w:cs="TimesNewRoman,Italic" w:hint="eastAsia"/>
          <w:iCs/>
          <w:lang w:eastAsia="ko-KR"/>
        </w:rPr>
        <w:t>.</w:t>
      </w:r>
    </w:p>
    <w:p w14:paraId="3F02BF3C" w14:textId="300ABA18" w:rsidR="00073CE4" w:rsidRDefault="00890899" w:rsidP="00073CE4">
      <w:pPr>
        <w:pStyle w:val="reference"/>
        <w:rPr>
          <w:rFonts w:eastAsia="바탕"/>
          <w:lang w:eastAsia="ko-KR"/>
        </w:rPr>
      </w:pPr>
      <w:r>
        <w:rPr>
          <w:rFonts w:eastAsia="바탕"/>
          <w:lang w:eastAsia="ko-KR"/>
        </w:rPr>
        <w:t>[3</w:t>
      </w:r>
      <w:r w:rsidR="00073CE4">
        <w:rPr>
          <w:rFonts w:eastAsia="바탕"/>
          <w:lang w:eastAsia="ko-KR"/>
        </w:rPr>
        <w:t xml:space="preserve">] P. Asoka-Kumar, M. </w:t>
      </w:r>
      <w:proofErr w:type="spellStart"/>
      <w:r w:rsidR="00073CE4">
        <w:rPr>
          <w:rFonts w:eastAsia="바탕"/>
          <w:lang w:eastAsia="ko-KR"/>
        </w:rPr>
        <w:t>Alatalo</w:t>
      </w:r>
      <w:proofErr w:type="spellEnd"/>
      <w:r w:rsidR="00073CE4">
        <w:rPr>
          <w:rFonts w:eastAsia="바탕"/>
          <w:lang w:eastAsia="ko-KR"/>
        </w:rPr>
        <w:t xml:space="preserve">. V.J. Ghosh, A.C. </w:t>
      </w:r>
      <w:proofErr w:type="spellStart"/>
      <w:r w:rsidR="00073CE4">
        <w:rPr>
          <w:rFonts w:eastAsia="바탕"/>
          <w:lang w:eastAsia="ko-KR"/>
        </w:rPr>
        <w:t>Kruseman</w:t>
      </w:r>
      <w:proofErr w:type="spellEnd"/>
      <w:r w:rsidR="00073CE4">
        <w:rPr>
          <w:rFonts w:eastAsia="바탕"/>
          <w:lang w:eastAsia="ko-KR"/>
        </w:rPr>
        <w:t>, B. Nielsen, K.G. Lynn, Increased Elemental Specificity of Positron Annihilation Spectra, Physical Review Letters, Vol.77, p.2097-2100, 1996</w:t>
      </w:r>
    </w:p>
    <w:p w14:paraId="5C6F4EAB" w14:textId="575D0A5B" w:rsidR="00C301F2" w:rsidRDefault="00C301F2" w:rsidP="00A00A85">
      <w:pPr>
        <w:pStyle w:val="reference"/>
        <w:rPr>
          <w:rFonts w:eastAsia="바탕"/>
          <w:lang w:eastAsia="ko-KR"/>
        </w:rPr>
      </w:pPr>
      <w:r>
        <w:rPr>
          <w:rFonts w:eastAsia="바탕" w:hint="eastAsia"/>
          <w:lang w:eastAsia="ko-KR"/>
        </w:rPr>
        <w:t>[</w:t>
      </w:r>
      <w:r w:rsidR="00890899">
        <w:rPr>
          <w:rFonts w:eastAsia="바탕"/>
          <w:lang w:eastAsia="ko-KR"/>
        </w:rPr>
        <w:t>4</w:t>
      </w:r>
      <w:r>
        <w:rPr>
          <w:rFonts w:eastAsia="바탕" w:hint="eastAsia"/>
          <w:lang w:eastAsia="ko-KR"/>
        </w:rPr>
        <w:t>]</w:t>
      </w:r>
      <w:r>
        <w:rPr>
          <w:rFonts w:eastAsia="바탕"/>
          <w:lang w:eastAsia="ko-KR"/>
        </w:rPr>
        <w:t xml:space="preserve"> </w:t>
      </w:r>
      <w:r w:rsidR="00A00A85">
        <w:rPr>
          <w:rFonts w:eastAsia="바탕"/>
          <w:lang w:eastAsia="ko-KR"/>
        </w:rPr>
        <w:t>E. do Nascimento, O. Helene, C. Takiya, and V.R. Vanin,</w:t>
      </w:r>
      <w:r>
        <w:rPr>
          <w:rFonts w:eastAsia="바탕"/>
          <w:lang w:eastAsia="ko-KR"/>
        </w:rPr>
        <w:t xml:space="preserve"> </w:t>
      </w:r>
      <w:r w:rsidR="00A00A85">
        <w:rPr>
          <w:rFonts w:eastAsia="바탕"/>
          <w:lang w:eastAsia="ko-KR"/>
        </w:rPr>
        <w:t>Doppler broadening of positron annihilation radiation: fitting the coincidence spectrum</w:t>
      </w:r>
      <w:r>
        <w:rPr>
          <w:rFonts w:eastAsia="바탕"/>
          <w:lang w:eastAsia="ko-KR"/>
        </w:rPr>
        <w:t xml:space="preserve">, </w:t>
      </w:r>
      <w:r w:rsidR="00A00A85">
        <w:rPr>
          <w:rFonts w:ascii="TimesNewRoman,Italic" w:eastAsia="바탕" w:hAnsi="TimesNewRoman,Italic" w:cs="TimesNewRoman,Italic"/>
          <w:iCs/>
          <w:lang w:eastAsia="ko-KR"/>
        </w:rPr>
        <w:t>Nuclear Instruments and Methods in Physics Research A</w:t>
      </w:r>
      <w:r>
        <w:rPr>
          <w:rFonts w:ascii="TimesNewRoman,Italic" w:eastAsia="바탕" w:hAnsi="TimesNewRoman,Italic" w:cs="TimesNewRoman,Italic"/>
          <w:iCs/>
          <w:lang w:eastAsia="ko-KR"/>
        </w:rPr>
        <w:t xml:space="preserve">, </w:t>
      </w:r>
      <w:r>
        <w:rPr>
          <w:rFonts w:ascii="TimesNewRoman,Italic" w:eastAsia="바탕" w:hAnsi="TimesNewRoman,Italic" w:cs="TimesNewRoman,Italic" w:hint="eastAsia"/>
          <w:iCs/>
          <w:lang w:eastAsia="ko-KR"/>
        </w:rPr>
        <w:t>Vol.</w:t>
      </w:r>
      <w:r w:rsidR="00A00A85">
        <w:rPr>
          <w:rFonts w:ascii="TimesNewRoman,Italic" w:eastAsia="바탕" w:hAnsi="TimesNewRoman,Italic" w:cs="TimesNewRoman,Italic"/>
          <w:iCs/>
          <w:lang w:eastAsia="ko-KR"/>
        </w:rPr>
        <w:t>538</w:t>
      </w:r>
      <w:r>
        <w:rPr>
          <w:rFonts w:eastAsia="바탕"/>
          <w:lang w:eastAsia="ko-KR"/>
        </w:rPr>
        <w:t xml:space="preserve">, </w:t>
      </w:r>
      <w:r>
        <w:rPr>
          <w:rFonts w:eastAsia="바탕" w:hint="eastAsia"/>
          <w:lang w:eastAsia="ko-KR"/>
        </w:rPr>
        <w:t xml:space="preserve">p. </w:t>
      </w:r>
      <w:r w:rsidR="00A00A85">
        <w:rPr>
          <w:rFonts w:eastAsia="바탕"/>
          <w:lang w:eastAsia="ko-KR"/>
        </w:rPr>
        <w:t>723-730</w:t>
      </w:r>
      <w:r>
        <w:rPr>
          <w:rFonts w:eastAsia="바탕" w:hint="eastAsia"/>
          <w:lang w:eastAsia="ko-KR"/>
        </w:rPr>
        <w:t xml:space="preserve">, </w:t>
      </w:r>
      <w:r>
        <w:rPr>
          <w:rFonts w:eastAsia="바탕"/>
          <w:lang w:eastAsia="ko-KR"/>
        </w:rPr>
        <w:t>200</w:t>
      </w:r>
      <w:r w:rsidR="00A00A85">
        <w:rPr>
          <w:rFonts w:eastAsia="바탕"/>
          <w:lang w:eastAsia="ko-KR"/>
        </w:rPr>
        <w:t>5</w:t>
      </w:r>
      <w:r>
        <w:rPr>
          <w:rFonts w:eastAsia="바탕" w:hint="eastAsia"/>
          <w:lang w:eastAsia="ko-KR"/>
        </w:rPr>
        <w:t>.</w:t>
      </w:r>
    </w:p>
    <w:p w14:paraId="3529E1DE" w14:textId="0BE44F82" w:rsidR="00C301F2" w:rsidRDefault="00C301F2">
      <w:pPr>
        <w:pStyle w:val="reference"/>
        <w:rPr>
          <w:rFonts w:eastAsia="바탕"/>
          <w:lang w:eastAsia="ko-KR"/>
        </w:rPr>
      </w:pPr>
      <w:r>
        <w:rPr>
          <w:rFonts w:eastAsia="바탕" w:hint="eastAsia"/>
          <w:lang w:eastAsia="ko-KR"/>
        </w:rPr>
        <w:t>[</w:t>
      </w:r>
      <w:r w:rsidR="00890899">
        <w:rPr>
          <w:rFonts w:eastAsia="바탕"/>
          <w:lang w:eastAsia="ko-KR"/>
        </w:rPr>
        <w:t>5</w:t>
      </w:r>
      <w:r>
        <w:rPr>
          <w:rFonts w:eastAsia="바탕" w:hint="eastAsia"/>
          <w:lang w:eastAsia="ko-KR"/>
        </w:rPr>
        <w:t>]</w:t>
      </w:r>
      <w:r>
        <w:rPr>
          <w:rFonts w:eastAsia="바탕"/>
          <w:lang w:eastAsia="ko-KR"/>
        </w:rPr>
        <w:t xml:space="preserve"> </w:t>
      </w:r>
      <w:r w:rsidR="00DC1B25">
        <w:rPr>
          <w:rFonts w:eastAsia="바탕"/>
          <w:lang w:eastAsia="ko-KR"/>
        </w:rPr>
        <w:t>P. Pikart and C. Hugenschmidt</w:t>
      </w:r>
      <w:r>
        <w:rPr>
          <w:rFonts w:eastAsia="바탕"/>
          <w:lang w:eastAsia="ko-KR"/>
        </w:rPr>
        <w:t xml:space="preserve">, </w:t>
      </w:r>
      <w:r w:rsidR="00DC1B25">
        <w:rPr>
          <w:rFonts w:eastAsia="바탕"/>
          <w:lang w:eastAsia="ko-KR"/>
        </w:rPr>
        <w:t>Novel data evaluation algorithm for Coincident Doppler Broadening Spectroscopy</w:t>
      </w:r>
      <w:r>
        <w:rPr>
          <w:rFonts w:eastAsia="바탕"/>
          <w:lang w:eastAsia="ko-KR"/>
        </w:rPr>
        <w:t>,</w:t>
      </w:r>
      <w:r>
        <w:rPr>
          <w:rFonts w:eastAsia="바탕" w:hint="eastAsia"/>
          <w:lang w:eastAsia="ko-KR"/>
        </w:rPr>
        <w:t xml:space="preserve"> </w:t>
      </w:r>
      <w:r w:rsidR="00A00A85">
        <w:rPr>
          <w:rFonts w:ascii="TimesNewRoman,Italic" w:eastAsia="바탕" w:hAnsi="TimesNewRoman,Italic" w:cs="TimesNewRoman,Italic"/>
          <w:iCs/>
          <w:lang w:eastAsia="ko-KR"/>
        </w:rPr>
        <w:t>Nuclear Instruments and Methods in Physics Research A</w:t>
      </w:r>
      <w:r>
        <w:rPr>
          <w:rFonts w:ascii="TimesNewRoman,Italic" w:eastAsia="바탕" w:hAnsi="TimesNewRoman,Italic" w:cs="TimesNewRoman,Italic"/>
          <w:iCs/>
          <w:lang w:eastAsia="ko-KR"/>
        </w:rPr>
        <w:t xml:space="preserve">, </w:t>
      </w:r>
      <w:r>
        <w:rPr>
          <w:rFonts w:ascii="TimesNewRoman,Italic" w:eastAsia="바탕" w:hAnsi="TimesNewRoman,Italic" w:cs="TimesNewRoman,Italic" w:hint="eastAsia"/>
          <w:iCs/>
          <w:lang w:eastAsia="ko-KR"/>
        </w:rPr>
        <w:t>Vol.</w:t>
      </w:r>
      <w:r w:rsidR="00A00A85">
        <w:rPr>
          <w:rFonts w:ascii="TimesNewRoman,Bold" w:eastAsia="바탕" w:hAnsi="TimesNewRoman,Bold" w:cs="TimesNewRoman,Bold"/>
          <w:bCs/>
          <w:lang w:eastAsia="ko-KR"/>
        </w:rPr>
        <w:t>750</w:t>
      </w:r>
      <w:r>
        <w:rPr>
          <w:rFonts w:eastAsia="바탕"/>
          <w:lang w:eastAsia="ko-KR"/>
        </w:rPr>
        <w:t xml:space="preserve">, </w:t>
      </w:r>
      <w:r>
        <w:rPr>
          <w:rFonts w:eastAsia="바탕" w:hint="eastAsia"/>
          <w:lang w:eastAsia="ko-KR"/>
        </w:rPr>
        <w:t>p.</w:t>
      </w:r>
      <w:r w:rsidR="00A00A85">
        <w:rPr>
          <w:rFonts w:eastAsia="바탕"/>
          <w:lang w:eastAsia="ko-KR"/>
        </w:rPr>
        <w:t>61-68</w:t>
      </w:r>
      <w:r>
        <w:rPr>
          <w:rFonts w:eastAsia="바탕"/>
          <w:lang w:eastAsia="ko-KR"/>
        </w:rPr>
        <w:t>, 20</w:t>
      </w:r>
      <w:r w:rsidR="00A00A85">
        <w:rPr>
          <w:rFonts w:eastAsia="바탕"/>
          <w:lang w:eastAsia="ko-KR"/>
        </w:rPr>
        <w:t>14</w:t>
      </w:r>
      <w:r>
        <w:rPr>
          <w:rFonts w:eastAsia="바탕" w:hint="eastAsia"/>
          <w:lang w:eastAsia="ko-KR"/>
        </w:rPr>
        <w:t>.</w:t>
      </w:r>
    </w:p>
    <w:p w14:paraId="22CAE322" w14:textId="0E5CCC66" w:rsidR="00C301F2" w:rsidRDefault="00890899">
      <w:pPr>
        <w:pStyle w:val="reference"/>
        <w:rPr>
          <w:rFonts w:eastAsia="바탕"/>
          <w:lang w:eastAsia="ko-KR"/>
        </w:rPr>
      </w:pPr>
      <w:r>
        <w:rPr>
          <w:rFonts w:eastAsia="바탕" w:hint="eastAsia"/>
          <w:lang w:eastAsia="ko-KR"/>
        </w:rPr>
        <w:t>[6</w:t>
      </w:r>
      <w:r w:rsidR="00C301F2">
        <w:rPr>
          <w:rFonts w:eastAsia="바탕" w:hint="eastAsia"/>
          <w:lang w:eastAsia="ko-KR"/>
        </w:rPr>
        <w:t>]</w:t>
      </w:r>
      <w:r w:rsidR="00C301F2">
        <w:rPr>
          <w:rFonts w:eastAsia="바탕"/>
          <w:lang w:eastAsia="ko-KR"/>
        </w:rPr>
        <w:t xml:space="preserve"> J. F. Ziegler, J. P. Biersack, “SRIM-2000, 40: The</w:t>
      </w:r>
      <w:r w:rsidR="00C301F2">
        <w:rPr>
          <w:rFonts w:eastAsia="바탕" w:hint="eastAsia"/>
          <w:lang w:eastAsia="ko-KR"/>
        </w:rPr>
        <w:t xml:space="preserve"> </w:t>
      </w:r>
      <w:r w:rsidR="00C301F2">
        <w:rPr>
          <w:rFonts w:eastAsia="바탕"/>
          <w:lang w:eastAsia="ko-KR"/>
        </w:rPr>
        <w:t xml:space="preserve">Stopping and </w:t>
      </w:r>
      <w:smartTag w:uri="urn:schemas-microsoft-com:office:smarttags" w:element="PlaceType">
        <w:r w:rsidR="00C301F2">
          <w:rPr>
            <w:rFonts w:eastAsia="바탕"/>
            <w:lang w:eastAsia="ko-KR"/>
          </w:rPr>
          <w:t>Range</w:t>
        </w:r>
      </w:smartTag>
      <w:r w:rsidR="00C301F2">
        <w:rPr>
          <w:rFonts w:eastAsia="바탕"/>
          <w:lang w:eastAsia="ko-KR"/>
        </w:rPr>
        <w:t xml:space="preserve"> of </w:t>
      </w:r>
      <w:smartTag w:uri="urn:schemas-microsoft-com:office:smarttags" w:element="PlaceName">
        <w:r w:rsidR="00C301F2">
          <w:rPr>
            <w:rFonts w:eastAsia="바탕"/>
            <w:lang w:eastAsia="ko-KR"/>
          </w:rPr>
          <w:t>Ions</w:t>
        </w:r>
      </w:smartTag>
      <w:r w:rsidR="00C301F2">
        <w:rPr>
          <w:rFonts w:eastAsia="바탕"/>
          <w:lang w:eastAsia="ko-KR"/>
        </w:rPr>
        <w:t xml:space="preserve"> in Matter”, IBM-Research,</w:t>
      </w:r>
      <w:r w:rsidR="00C301F2">
        <w:rPr>
          <w:rFonts w:eastAsia="바탕" w:hint="eastAsia"/>
          <w:lang w:eastAsia="ko-KR"/>
        </w:rPr>
        <w:t xml:space="preserve"> </w:t>
      </w:r>
      <w:smartTag w:uri="urn:schemas-microsoft-com:office:smarttags" w:element="place">
        <w:smartTag w:uri="urn:schemas-microsoft-com:office:smarttags" w:element="City">
          <w:r w:rsidR="00C301F2">
            <w:rPr>
              <w:rFonts w:eastAsia="바탕"/>
              <w:lang w:eastAsia="ko-KR"/>
            </w:rPr>
            <w:t>Yorktown</w:t>
          </w:r>
        </w:smartTag>
        <w:r w:rsidR="00C301F2">
          <w:rPr>
            <w:rFonts w:eastAsia="바탕"/>
            <w:lang w:eastAsia="ko-KR"/>
          </w:rPr>
          <w:t xml:space="preserve">, </w:t>
        </w:r>
        <w:smartTag w:uri="urn:schemas-microsoft-com:office:smarttags" w:element="State">
          <w:r w:rsidR="00C301F2">
            <w:rPr>
              <w:rFonts w:eastAsia="바탕"/>
              <w:lang w:eastAsia="ko-KR"/>
            </w:rPr>
            <w:t>NY</w:t>
          </w:r>
        </w:smartTag>
      </w:smartTag>
      <w:r w:rsidR="00C301F2">
        <w:rPr>
          <w:rFonts w:eastAsia="바탕"/>
          <w:lang w:eastAsia="ko-KR"/>
        </w:rPr>
        <w:t xml:space="preserve"> 2000</w:t>
      </w:r>
      <w:r w:rsidR="00C301F2">
        <w:rPr>
          <w:rFonts w:eastAsia="바탕" w:hint="eastAsia"/>
          <w:lang w:eastAsia="ko-KR"/>
        </w:rPr>
        <w:t>.</w:t>
      </w:r>
    </w:p>
    <w:p w14:paraId="0E775BDF" w14:textId="676F3D08" w:rsidR="00C301F2" w:rsidRDefault="00C301F2">
      <w:pPr>
        <w:pStyle w:val="reference"/>
        <w:rPr>
          <w:rFonts w:eastAsia="바탕"/>
          <w:lang w:eastAsia="ko-KR"/>
        </w:rPr>
      </w:pPr>
    </w:p>
    <w:sectPr w:rsidR="00C301F2">
      <w:type w:val="continuous"/>
      <w:pgSz w:w="11907" w:h="16840" w:code="9"/>
      <w:pgMar w:top="1440" w:right="1208" w:bottom="1440" w:left="1208" w:header="720" w:footer="720" w:gutter="0"/>
      <w:cols w:num="2" w:space="46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556861" w14:textId="77777777" w:rsidR="00A01B24" w:rsidRDefault="00A01B24">
      <w:r>
        <w:separator/>
      </w:r>
    </w:p>
  </w:endnote>
  <w:endnote w:type="continuationSeparator" w:id="0">
    <w:p w14:paraId="795A669F" w14:textId="77777777" w:rsidR="00A01B24" w:rsidRDefault="00A01B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Britannic Bold">
    <w:panose1 w:val="020B0903060703020204"/>
    <w:charset w:val="00"/>
    <w:family w:val="swiss"/>
    <w:pitch w:val="variable"/>
    <w:sig w:usb0="00000003" w:usb1="00000000" w:usb2="00000000" w:usb3="00000000" w:csb0="00000001" w:csb1="00000000"/>
  </w:font>
  <w:font w:name="Times">
    <w:panose1 w:val="0202060306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62228E" w14:textId="77777777" w:rsidR="00A01B24" w:rsidRDefault="00A01B24">
      <w:r>
        <w:separator/>
      </w:r>
    </w:p>
  </w:footnote>
  <w:footnote w:type="continuationSeparator" w:id="0">
    <w:p w14:paraId="2EA31BD1" w14:textId="77777777" w:rsidR="00A01B24" w:rsidRDefault="00A01B2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6007F3" w14:textId="77777777" w:rsidR="002C5C3D" w:rsidRPr="00157679" w:rsidRDefault="002C5C3D" w:rsidP="008348D9">
    <w:pPr>
      <w:jc w:val="center"/>
      <w:rPr>
        <w:i/>
        <w:sz w:val="18"/>
        <w:szCs w:val="18"/>
      </w:rPr>
    </w:pPr>
    <w:r w:rsidRPr="00157679">
      <w:rPr>
        <w:i/>
        <w:sz w:val="18"/>
        <w:szCs w:val="18"/>
      </w:rPr>
      <w:t>Transactions of the Korean Nuclear Society</w:t>
    </w:r>
    <w:r>
      <w:rPr>
        <w:rFonts w:eastAsia="바탕" w:hint="eastAsia"/>
        <w:i/>
        <w:sz w:val="18"/>
        <w:szCs w:val="18"/>
        <w:lang w:eastAsia="ko-KR"/>
      </w:rPr>
      <w:t xml:space="preserve"> Spring</w:t>
    </w:r>
    <w:r w:rsidRPr="00157679">
      <w:rPr>
        <w:rFonts w:eastAsia="바탕"/>
        <w:i/>
        <w:sz w:val="18"/>
        <w:szCs w:val="18"/>
        <w:lang w:eastAsia="ko-KR"/>
      </w:rPr>
      <w:t xml:space="preserve"> </w:t>
    </w:r>
    <w:r w:rsidRPr="00157679">
      <w:rPr>
        <w:i/>
        <w:sz w:val="18"/>
        <w:szCs w:val="18"/>
      </w:rPr>
      <w:t>Meeting</w:t>
    </w:r>
  </w:p>
  <w:p w14:paraId="3D1DCF6B" w14:textId="77777777" w:rsidR="002C5C3D" w:rsidRPr="00613B2D" w:rsidRDefault="002C5C3D" w:rsidP="008348D9">
    <w:pPr>
      <w:jc w:val="center"/>
      <w:rPr>
        <w:rFonts w:eastAsia="맑은 고딕"/>
        <w:i/>
        <w:sz w:val="18"/>
        <w:szCs w:val="18"/>
        <w:lang w:eastAsia="ko-KR"/>
      </w:rPr>
    </w:pPr>
    <w:proofErr w:type="spellStart"/>
    <w:r>
      <w:rPr>
        <w:rFonts w:eastAsia="바탕" w:hint="eastAsia"/>
        <w:i/>
        <w:sz w:val="18"/>
        <w:szCs w:val="18"/>
        <w:lang w:eastAsia="ko-KR"/>
      </w:rPr>
      <w:t>Je</w:t>
    </w:r>
    <w:r w:rsidRPr="001A076C">
      <w:rPr>
        <w:rFonts w:eastAsia="바탕"/>
        <w:i/>
        <w:sz w:val="18"/>
        <w:szCs w:val="18"/>
        <w:lang w:eastAsia="ko-KR"/>
      </w:rPr>
      <w:t>ju</w:t>
    </w:r>
    <w:proofErr w:type="spellEnd"/>
    <w:r w:rsidRPr="00157679">
      <w:rPr>
        <w:i/>
        <w:sz w:val="18"/>
        <w:szCs w:val="18"/>
      </w:rPr>
      <w:t>,</w:t>
    </w:r>
    <w:r w:rsidRPr="00157679">
      <w:rPr>
        <w:rFonts w:eastAsia="바탕"/>
        <w:i/>
        <w:sz w:val="18"/>
        <w:szCs w:val="18"/>
        <w:lang w:eastAsia="ko-KR"/>
      </w:rPr>
      <w:t xml:space="preserve"> </w:t>
    </w:r>
    <w:r w:rsidRPr="00157679">
      <w:rPr>
        <w:i/>
        <w:sz w:val="18"/>
        <w:szCs w:val="18"/>
      </w:rPr>
      <w:t>Korea,</w:t>
    </w:r>
    <w:r>
      <w:rPr>
        <w:rFonts w:eastAsia="바탕"/>
        <w:i/>
        <w:sz w:val="18"/>
        <w:szCs w:val="18"/>
        <w:lang w:eastAsia="ko-KR"/>
      </w:rPr>
      <w:t xml:space="preserve"> </w:t>
    </w:r>
    <w:r>
      <w:rPr>
        <w:rFonts w:eastAsia="바탕" w:hint="eastAsia"/>
        <w:i/>
        <w:sz w:val="18"/>
        <w:szCs w:val="18"/>
        <w:lang w:eastAsia="ko-KR"/>
      </w:rPr>
      <w:t>May 21-22,</w:t>
    </w:r>
    <w:r>
      <w:rPr>
        <w:i/>
        <w:sz w:val="18"/>
        <w:szCs w:val="18"/>
      </w:rPr>
      <w:t xml:space="preserve"> </w:t>
    </w:r>
    <w:r w:rsidRPr="0095476C">
      <w:rPr>
        <w:rFonts w:eastAsia="맑은 고딕" w:hint="eastAsia"/>
        <w:i/>
        <w:sz w:val="18"/>
        <w:szCs w:val="18"/>
        <w:lang w:eastAsia="ko-KR"/>
      </w:rPr>
      <w:t>20</w:t>
    </w:r>
    <w:r>
      <w:rPr>
        <w:rFonts w:eastAsia="맑은 고딕" w:hint="eastAsia"/>
        <w:i/>
        <w:sz w:val="18"/>
        <w:szCs w:val="18"/>
        <w:lang w:eastAsia="ko-KR"/>
      </w:rPr>
      <w:t>20</w:t>
    </w:r>
  </w:p>
  <w:p w14:paraId="3BAB030E" w14:textId="77777777" w:rsidR="002C5C3D" w:rsidRPr="003E5888" w:rsidRDefault="002C5C3D" w:rsidP="00A609F4">
    <w:pPr>
      <w:pStyle w:val="a4"/>
      <w:rPr>
        <w:szCs w:val="18"/>
      </w:rPr>
    </w:pPr>
  </w:p>
  <w:p w14:paraId="2AA0F8FE" w14:textId="77777777" w:rsidR="002C5C3D" w:rsidRPr="00A609F4" w:rsidRDefault="002C5C3D" w:rsidP="00A609F4">
    <w:pPr>
      <w:pStyle w:val="a4"/>
    </w:pPr>
  </w:p>
</w:hdr>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준영 이">
    <w15:presenceInfo w15:providerId="Windows Live" w15:userId="4ff6870c4ae481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DE6"/>
    <w:rsid w:val="0001421F"/>
    <w:rsid w:val="00057BF5"/>
    <w:rsid w:val="00061AC4"/>
    <w:rsid w:val="00073CE4"/>
    <w:rsid w:val="000F30D1"/>
    <w:rsid w:val="00144DAA"/>
    <w:rsid w:val="00157679"/>
    <w:rsid w:val="00182032"/>
    <w:rsid w:val="00192A2F"/>
    <w:rsid w:val="00194FA5"/>
    <w:rsid w:val="001966AB"/>
    <w:rsid w:val="001A71DD"/>
    <w:rsid w:val="001E3D03"/>
    <w:rsid w:val="0022670D"/>
    <w:rsid w:val="00252DB7"/>
    <w:rsid w:val="00271CA5"/>
    <w:rsid w:val="00277F31"/>
    <w:rsid w:val="00282565"/>
    <w:rsid w:val="002C5C3D"/>
    <w:rsid w:val="002E5B56"/>
    <w:rsid w:val="002E789B"/>
    <w:rsid w:val="0031350E"/>
    <w:rsid w:val="00352016"/>
    <w:rsid w:val="00352D9B"/>
    <w:rsid w:val="00385515"/>
    <w:rsid w:val="003974B5"/>
    <w:rsid w:val="003E5888"/>
    <w:rsid w:val="004020B3"/>
    <w:rsid w:val="004046E9"/>
    <w:rsid w:val="0043410A"/>
    <w:rsid w:val="004642A3"/>
    <w:rsid w:val="0048083E"/>
    <w:rsid w:val="00483B99"/>
    <w:rsid w:val="004B3C6C"/>
    <w:rsid w:val="004D3B47"/>
    <w:rsid w:val="00505025"/>
    <w:rsid w:val="0053107A"/>
    <w:rsid w:val="0058739D"/>
    <w:rsid w:val="005B1764"/>
    <w:rsid w:val="00607A9B"/>
    <w:rsid w:val="00613B2D"/>
    <w:rsid w:val="00627BA4"/>
    <w:rsid w:val="00631B5A"/>
    <w:rsid w:val="00635D56"/>
    <w:rsid w:val="00647BA0"/>
    <w:rsid w:val="006627BC"/>
    <w:rsid w:val="0068597B"/>
    <w:rsid w:val="0068647E"/>
    <w:rsid w:val="006957EB"/>
    <w:rsid w:val="006E2D64"/>
    <w:rsid w:val="006F3669"/>
    <w:rsid w:val="006F39E6"/>
    <w:rsid w:val="006F6493"/>
    <w:rsid w:val="00746F34"/>
    <w:rsid w:val="007913CC"/>
    <w:rsid w:val="007D1866"/>
    <w:rsid w:val="00800A16"/>
    <w:rsid w:val="00800DD3"/>
    <w:rsid w:val="00803473"/>
    <w:rsid w:val="00815C72"/>
    <w:rsid w:val="008348D9"/>
    <w:rsid w:val="00844FA9"/>
    <w:rsid w:val="00863BA4"/>
    <w:rsid w:val="008739B4"/>
    <w:rsid w:val="00890899"/>
    <w:rsid w:val="008D0CE6"/>
    <w:rsid w:val="008D4051"/>
    <w:rsid w:val="008D4CED"/>
    <w:rsid w:val="008F1D88"/>
    <w:rsid w:val="00922F26"/>
    <w:rsid w:val="00924E55"/>
    <w:rsid w:val="0095476C"/>
    <w:rsid w:val="00976D1B"/>
    <w:rsid w:val="0098750E"/>
    <w:rsid w:val="009B3748"/>
    <w:rsid w:val="009B6A19"/>
    <w:rsid w:val="009E4B56"/>
    <w:rsid w:val="00A00A85"/>
    <w:rsid w:val="00A01B24"/>
    <w:rsid w:val="00A40F16"/>
    <w:rsid w:val="00A53B37"/>
    <w:rsid w:val="00A609F4"/>
    <w:rsid w:val="00A64B65"/>
    <w:rsid w:val="00A70BCA"/>
    <w:rsid w:val="00A73A6E"/>
    <w:rsid w:val="00A73CAD"/>
    <w:rsid w:val="00AD5171"/>
    <w:rsid w:val="00AF18CC"/>
    <w:rsid w:val="00B13D50"/>
    <w:rsid w:val="00B14C7A"/>
    <w:rsid w:val="00B56FD2"/>
    <w:rsid w:val="00B77BAC"/>
    <w:rsid w:val="00BB303E"/>
    <w:rsid w:val="00BC3F43"/>
    <w:rsid w:val="00BC44CA"/>
    <w:rsid w:val="00BE7FFD"/>
    <w:rsid w:val="00C078E9"/>
    <w:rsid w:val="00C301F2"/>
    <w:rsid w:val="00C40444"/>
    <w:rsid w:val="00C86C14"/>
    <w:rsid w:val="00C953D4"/>
    <w:rsid w:val="00CB26BD"/>
    <w:rsid w:val="00D47FF9"/>
    <w:rsid w:val="00D55C9B"/>
    <w:rsid w:val="00D56BAB"/>
    <w:rsid w:val="00DB0215"/>
    <w:rsid w:val="00DC1B25"/>
    <w:rsid w:val="00E113E4"/>
    <w:rsid w:val="00E14085"/>
    <w:rsid w:val="00E34AD7"/>
    <w:rsid w:val="00E422E4"/>
    <w:rsid w:val="00E434CD"/>
    <w:rsid w:val="00E94755"/>
    <w:rsid w:val="00E95031"/>
    <w:rsid w:val="00EA75FD"/>
    <w:rsid w:val="00EE3F66"/>
    <w:rsid w:val="00F10ADF"/>
    <w:rsid w:val="00F131BB"/>
    <w:rsid w:val="00F203F1"/>
    <w:rsid w:val="00F27C20"/>
    <w:rsid w:val="00F60741"/>
    <w:rsid w:val="00F7159C"/>
    <w:rsid w:val="00F77E81"/>
    <w:rsid w:val="00F85E98"/>
    <w:rsid w:val="00F945F9"/>
    <w:rsid w:val="00F96DE6"/>
    <w:rsid w:val="00FA05D9"/>
    <w:rsid w:val="00FA4C94"/>
    <w:rsid w:val="00FA5015"/>
    <w:rsid w:val="00FC1BBD"/>
    <w:rsid w:val="00FC55BB"/>
    <w:rsid w:val="00FC5F1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martTagType w:namespaceuri="urn:schemas-microsoft-com:office:smarttags" w:name="City"/>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4AF082AA"/>
  <w15:chartTrackingRefBased/>
  <w15:docId w15:val="{ABA7F0FC-9632-40D5-A07C-E14A5C08D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lang w:eastAsia="en-US"/>
    </w:rPr>
  </w:style>
  <w:style w:type="paragraph" w:styleId="1">
    <w:name w:val="heading 1"/>
    <w:basedOn w:val="a"/>
    <w:next w:val="a"/>
    <w:qFormat/>
    <w:pPr>
      <w:keepNext/>
      <w:spacing w:before="60"/>
      <w:outlineLvl w:val="0"/>
    </w:pPr>
    <w:rPr>
      <w:rFonts w:ascii="Britannic Bold" w:hAnsi="Britannic Bold"/>
      <w:kern w:val="28"/>
    </w:rPr>
  </w:style>
  <w:style w:type="paragraph" w:styleId="2">
    <w:name w:val="heading 2"/>
    <w:basedOn w:val="a"/>
    <w:next w:val="a"/>
    <w:qFormat/>
    <w:pPr>
      <w:keepNext/>
      <w:tabs>
        <w:tab w:val="left" w:pos="1440"/>
      </w:tabs>
      <w:spacing w:before="40"/>
      <w:ind w:firstLine="360"/>
      <w:outlineLvl w:val="1"/>
    </w:pPr>
    <w:rPr>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i1">
    <w:name w:val="ai1"/>
    <w:basedOn w:val="a"/>
    <w:pPr>
      <w:tabs>
        <w:tab w:val="right" w:leader="dot" w:pos="3960"/>
      </w:tabs>
    </w:pPr>
  </w:style>
  <w:style w:type="paragraph" w:customStyle="1" w:styleId="ai2">
    <w:name w:val="ai2"/>
    <w:basedOn w:val="a"/>
    <w:pPr>
      <w:tabs>
        <w:tab w:val="right" w:leader="dot" w:pos="3960"/>
      </w:tabs>
    </w:pPr>
  </w:style>
  <w:style w:type="paragraph" w:styleId="a3">
    <w:name w:val="Body Text Indent"/>
    <w:basedOn w:val="a"/>
    <w:pPr>
      <w:ind w:firstLine="245"/>
      <w:jc w:val="both"/>
    </w:pPr>
    <w:rPr>
      <w:sz w:val="20"/>
    </w:rPr>
  </w:style>
  <w:style w:type="paragraph" w:styleId="20">
    <w:name w:val="Body Text Indent 2"/>
    <w:basedOn w:val="a"/>
    <w:pPr>
      <w:ind w:firstLine="245"/>
      <w:jc w:val="both"/>
    </w:pPr>
    <w:rPr>
      <w:i/>
      <w:sz w:val="20"/>
    </w:rPr>
  </w:style>
  <w:style w:type="paragraph" w:customStyle="1" w:styleId="ArticleTitle">
    <w:name w:val="Article Title"/>
    <w:basedOn w:val="a"/>
    <w:pPr>
      <w:spacing w:before="60"/>
      <w:ind w:left="360"/>
    </w:pPr>
    <w:rPr>
      <w:sz w:val="21"/>
    </w:rPr>
  </w:style>
  <w:style w:type="paragraph" w:customStyle="1" w:styleId="Author">
    <w:name w:val="Author"/>
    <w:basedOn w:val="a"/>
    <w:pPr>
      <w:tabs>
        <w:tab w:val="right" w:leader="dot" w:pos="9360"/>
      </w:tabs>
      <w:jc w:val="center"/>
    </w:pPr>
    <w:rPr>
      <w:rFonts w:eastAsia="Times New Roman"/>
      <w:sz w:val="20"/>
    </w:rPr>
  </w:style>
  <w:style w:type="paragraph" w:styleId="a4">
    <w:name w:val="header"/>
    <w:basedOn w:val="a"/>
    <w:link w:val="Char"/>
    <w:pPr>
      <w:tabs>
        <w:tab w:val="center" w:pos="4320"/>
        <w:tab w:val="right" w:pos="8640"/>
      </w:tabs>
    </w:pPr>
  </w:style>
  <w:style w:type="paragraph" w:customStyle="1" w:styleId="10">
    <w:name w:val="페이지 번호1"/>
    <w:basedOn w:val="a"/>
    <w:pPr>
      <w:jc w:val="center"/>
    </w:pPr>
    <w:rPr>
      <w:rFonts w:ascii="Times" w:hAnsi="Times"/>
    </w:rPr>
  </w:style>
  <w:style w:type="paragraph" w:styleId="a5">
    <w:name w:val="Title"/>
    <w:basedOn w:val="a"/>
    <w:qFormat/>
    <w:pPr>
      <w:jc w:val="center"/>
    </w:pPr>
    <w:rPr>
      <w:rFonts w:ascii="Britannic Bold" w:hAnsi="Britannic Bold"/>
      <w:b/>
      <w:kern w:val="28"/>
      <w:sz w:val="36"/>
    </w:rPr>
  </w:style>
  <w:style w:type="paragraph" w:styleId="a6">
    <w:name w:val="Balloon Text"/>
    <w:basedOn w:val="a"/>
    <w:semiHidden/>
    <w:rPr>
      <w:rFonts w:ascii="Arial" w:eastAsia="돋움" w:hAnsi="Arial"/>
      <w:sz w:val="18"/>
      <w:szCs w:val="18"/>
    </w:rPr>
  </w:style>
  <w:style w:type="paragraph" w:customStyle="1" w:styleId="MainTitle">
    <w:name w:val="Main Title"/>
    <w:basedOn w:val="a"/>
    <w:pPr>
      <w:jc w:val="center"/>
    </w:pPr>
    <w:rPr>
      <w:rFonts w:eastAsia="Times New Roman"/>
      <w:b/>
      <w:szCs w:val="24"/>
    </w:rPr>
  </w:style>
  <w:style w:type="paragraph" w:customStyle="1" w:styleId="Affiliation">
    <w:name w:val="Affiliation"/>
    <w:basedOn w:val="a"/>
    <w:pPr>
      <w:jc w:val="center"/>
    </w:pPr>
    <w:rPr>
      <w:rFonts w:eastAsia="Times New Roman"/>
      <w:i/>
      <w:sz w:val="20"/>
    </w:rPr>
  </w:style>
  <w:style w:type="paragraph" w:customStyle="1" w:styleId="MainHeading">
    <w:name w:val="Main Heading"/>
    <w:basedOn w:val="MainTitle"/>
    <w:rPr>
      <w:sz w:val="20"/>
    </w:rPr>
  </w:style>
  <w:style w:type="paragraph" w:customStyle="1" w:styleId="para1">
    <w:name w:val="스타일 para + 첫 줄:  1 글자"/>
    <w:basedOn w:val="para"/>
    <w:pPr>
      <w:ind w:firstLine="200"/>
    </w:pPr>
    <w:rPr>
      <w:rFonts w:cs="바탕"/>
    </w:rPr>
  </w:style>
  <w:style w:type="paragraph" w:customStyle="1" w:styleId="para">
    <w:name w:val="para"/>
    <w:basedOn w:val="a"/>
    <w:pPr>
      <w:adjustRightInd w:val="0"/>
      <w:snapToGrid w:val="0"/>
      <w:ind w:firstLineChars="100" w:firstLine="100"/>
      <w:jc w:val="both"/>
    </w:pPr>
    <w:rPr>
      <w:rFonts w:eastAsia="Times New Roman"/>
      <w:sz w:val="20"/>
    </w:rPr>
  </w:style>
  <w:style w:type="paragraph" w:customStyle="1" w:styleId="SecondHeading">
    <w:name w:val="Second Heading"/>
    <w:basedOn w:val="a"/>
    <w:pPr>
      <w:adjustRightInd w:val="0"/>
      <w:snapToGrid w:val="0"/>
      <w:jc w:val="both"/>
    </w:pPr>
    <w:rPr>
      <w:rFonts w:eastAsia="Times New Roman"/>
      <w:i/>
      <w:sz w:val="20"/>
    </w:rPr>
  </w:style>
  <w:style w:type="character" w:styleId="a7">
    <w:name w:val="Hyperlink"/>
    <w:rPr>
      <w:color w:val="0000FF"/>
      <w:u w:val="single"/>
    </w:rPr>
  </w:style>
  <w:style w:type="character" w:customStyle="1" w:styleId="paraChar">
    <w:name w:val="para Char"/>
    <w:rPr>
      <w:lang w:val="en-US" w:eastAsia="en-US" w:bidi="ar-SA"/>
    </w:rPr>
  </w:style>
  <w:style w:type="paragraph" w:customStyle="1" w:styleId="para0">
    <w:name w:val="스타일 para + (한글) 바탕"/>
    <w:basedOn w:val="para"/>
  </w:style>
  <w:style w:type="character" w:customStyle="1" w:styleId="paraChar0">
    <w:name w:val="스타일 para + (한글) 바탕 Char"/>
    <w:rPr>
      <w:lang w:val="en-US" w:eastAsia="en-US" w:bidi="ar-SA"/>
    </w:rPr>
  </w:style>
  <w:style w:type="paragraph" w:customStyle="1" w:styleId="thirdheading">
    <w:name w:val="third heading"/>
    <w:basedOn w:val="a"/>
    <w:pPr>
      <w:adjustRightInd w:val="0"/>
      <w:snapToGrid w:val="0"/>
    </w:pPr>
    <w:rPr>
      <w:rFonts w:eastAsia="Times New Roman"/>
      <w:sz w:val="20"/>
    </w:rPr>
  </w:style>
  <w:style w:type="paragraph" w:customStyle="1" w:styleId="para1MSMincho">
    <w:name w:val="스타일 스타일 para + 첫 줄:  1 글자 + (한글) MS Mincho"/>
    <w:basedOn w:val="para1"/>
  </w:style>
  <w:style w:type="character" w:customStyle="1" w:styleId="para1Char">
    <w:name w:val="스타일 para + 첫 줄:  1 글자 Char"/>
    <w:rPr>
      <w:rFonts w:cs="바탕"/>
      <w:lang w:val="en-US" w:eastAsia="en-US" w:bidi="ar-SA"/>
    </w:rPr>
  </w:style>
  <w:style w:type="character" w:customStyle="1" w:styleId="para1MSMinchoChar">
    <w:name w:val="스타일 스타일 para + 첫 줄:  1 글자 + (한글) MS Mincho Char"/>
    <w:rPr>
      <w:rFonts w:cs="바탕"/>
      <w:lang w:val="en-US" w:eastAsia="en-US" w:bidi="ar-SA"/>
    </w:rPr>
  </w:style>
  <w:style w:type="paragraph" w:customStyle="1" w:styleId="para1MSMinchoMSMincho">
    <w:name w:val="스타일 스타일 스타일 para + 첫 줄:  1 글자 + (한글) MS Mincho + (한글) MS Mincho"/>
    <w:basedOn w:val="para1MSMincho"/>
    <w:rPr>
      <w:rFonts w:cs="Times New Roman"/>
    </w:rPr>
  </w:style>
  <w:style w:type="character" w:customStyle="1" w:styleId="para1MSMinchoMSMinchoChar">
    <w:name w:val="스타일 스타일 스타일 para + 첫 줄:  1 글자 + (한글) MS Mincho + (한글) MS Mincho Char"/>
    <w:rPr>
      <w:rFonts w:cs="바탕"/>
      <w:lang w:val="en-US" w:eastAsia="en-US" w:bidi="ar-SA"/>
    </w:rPr>
  </w:style>
  <w:style w:type="paragraph" w:customStyle="1" w:styleId="para1MSMinchoMSMinc">
    <w:name w:val="스타일 스타일 스타일 스타일 para + 첫 줄:  1 글자 + (한글) MS Mincho + (한글) MS Minc..."/>
    <w:basedOn w:val="para1MSMinchoMSMincho"/>
    <w:rPr>
      <w:rFonts w:eastAsia="MS Mincho"/>
    </w:rPr>
  </w:style>
  <w:style w:type="character" w:customStyle="1" w:styleId="para1MSMinchoMSMincChar">
    <w:name w:val="스타일 스타일 스타일 스타일 para + 첫 줄:  1 글자 + (한글) MS Mincho + (한글) MS Minc... Char"/>
    <w:rPr>
      <w:rFonts w:eastAsia="MS Mincho" w:cs="바탕"/>
      <w:lang w:val="en-US" w:eastAsia="en-US" w:bidi="ar-SA"/>
    </w:rPr>
  </w:style>
  <w:style w:type="paragraph" w:customStyle="1" w:styleId="reference">
    <w:name w:val="reference"/>
    <w:basedOn w:val="a"/>
    <w:pPr>
      <w:adjustRightInd w:val="0"/>
      <w:snapToGrid w:val="0"/>
      <w:jc w:val="both"/>
    </w:pPr>
    <w:rPr>
      <w:rFonts w:eastAsia="Times New Roman"/>
      <w:sz w:val="18"/>
    </w:rPr>
  </w:style>
  <w:style w:type="paragraph" w:styleId="a8">
    <w:name w:val="footer"/>
    <w:basedOn w:val="a"/>
    <w:pPr>
      <w:tabs>
        <w:tab w:val="center" w:pos="4252"/>
        <w:tab w:val="right" w:pos="8504"/>
      </w:tabs>
      <w:snapToGrid w:val="0"/>
    </w:pPr>
  </w:style>
  <w:style w:type="character" w:styleId="a9">
    <w:name w:val="FollowedHyperlink"/>
    <w:rPr>
      <w:color w:val="800080"/>
      <w:u w:val="single"/>
    </w:rPr>
  </w:style>
  <w:style w:type="paragraph" w:styleId="aa">
    <w:name w:val="caption"/>
    <w:basedOn w:val="a"/>
    <w:next w:val="a"/>
    <w:qFormat/>
    <w:pPr>
      <w:spacing w:before="120" w:after="240"/>
    </w:pPr>
    <w:rPr>
      <w:b/>
      <w:bCs/>
      <w:sz w:val="20"/>
    </w:rPr>
  </w:style>
  <w:style w:type="character" w:customStyle="1" w:styleId="tit16b">
    <w:name w:val="tit16 b"/>
    <w:basedOn w:val="a0"/>
    <w:rsid w:val="007913CC"/>
  </w:style>
  <w:style w:type="character" w:customStyle="1" w:styleId="Char">
    <w:name w:val="머리글 Char"/>
    <w:link w:val="a4"/>
    <w:rsid w:val="00A609F4"/>
    <w:rPr>
      <w:sz w:val="24"/>
      <w:lang w:eastAsia="en-US"/>
    </w:rPr>
  </w:style>
  <w:style w:type="paragraph" w:styleId="ab">
    <w:name w:val="Revision"/>
    <w:hidden/>
    <w:uiPriority w:val="99"/>
    <w:semiHidden/>
    <w:rsid w:val="00EA75FD"/>
    <w:rPr>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6591158">
      <w:bodyDiv w:val="1"/>
      <w:marLeft w:val="0"/>
      <w:marRight w:val="0"/>
      <w:marTop w:val="0"/>
      <w:marBottom w:val="0"/>
      <w:divBdr>
        <w:top w:val="none" w:sz="0" w:space="0" w:color="auto"/>
        <w:left w:val="none" w:sz="0" w:space="0" w:color="auto"/>
        <w:bottom w:val="none" w:sz="0" w:space="0" w:color="auto"/>
        <w:right w:val="none" w:sz="0" w:space="0" w:color="auto"/>
      </w:divBdr>
    </w:div>
    <w:div w:id="782765485">
      <w:bodyDiv w:val="1"/>
      <w:marLeft w:val="0"/>
      <w:marRight w:val="0"/>
      <w:marTop w:val="0"/>
      <w:marBottom w:val="0"/>
      <w:divBdr>
        <w:top w:val="none" w:sz="0" w:space="0" w:color="auto"/>
        <w:left w:val="none" w:sz="0" w:space="0" w:color="auto"/>
        <w:bottom w:val="none" w:sz="0" w:space="0" w:color="auto"/>
        <w:right w:val="none" w:sz="0" w:space="0" w:color="auto"/>
      </w:divBdr>
    </w:div>
    <w:div w:id="1060714098">
      <w:bodyDiv w:val="1"/>
      <w:marLeft w:val="0"/>
      <w:marRight w:val="0"/>
      <w:marTop w:val="0"/>
      <w:marBottom w:val="0"/>
      <w:divBdr>
        <w:top w:val="none" w:sz="0" w:space="0" w:color="auto"/>
        <w:left w:val="none" w:sz="0" w:space="0" w:color="auto"/>
        <w:bottom w:val="none" w:sz="0" w:space="0" w:color="auto"/>
        <w:right w:val="none" w:sz="0" w:space="0" w:color="auto"/>
      </w:divBdr>
    </w:div>
    <w:div w:id="1448161902">
      <w:bodyDiv w:val="1"/>
      <w:marLeft w:val="0"/>
      <w:marRight w:val="0"/>
      <w:marTop w:val="0"/>
      <w:marBottom w:val="0"/>
      <w:divBdr>
        <w:top w:val="none" w:sz="0" w:space="0" w:color="auto"/>
        <w:left w:val="none" w:sz="0" w:space="0" w:color="auto"/>
        <w:bottom w:val="none" w:sz="0" w:space="0" w:color="auto"/>
        <w:right w:val="none" w:sz="0" w:space="0" w:color="auto"/>
      </w:divBdr>
    </w:div>
    <w:div w:id="198253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people" Target="people.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5.png"/><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939</TotalTime>
  <Pages>3</Pages>
  <Words>943</Words>
  <Characters>5376</Characters>
  <Application>Microsoft Office Word</Application>
  <DocSecurity>0</DocSecurity>
  <Lines>44</Lines>
  <Paragraphs>12</Paragraphs>
  <ScaleCrop>false</ScaleCrop>
  <HeadingPairs>
    <vt:vector size="2" baseType="variant">
      <vt:variant>
        <vt:lpstr>제목</vt:lpstr>
      </vt:variant>
      <vt:variant>
        <vt:i4>1</vt:i4>
      </vt:variant>
    </vt:vector>
  </HeadingPairs>
  <TitlesOfParts>
    <vt:vector size="1" baseType="lpstr">
      <vt:lpstr>Simulation of a High Speed Counting System for SiC Neutron Sensors</vt:lpstr>
    </vt:vector>
  </TitlesOfParts>
  <Company/>
  <LinksUpToDate>false</LinksUpToDate>
  <CharactersWithSpaces>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Simulation of a High Speed Counting System for SiC Neutron Sensors</dc:title>
  <dc:subject/>
  <dc:creator>user</dc:creator>
  <cp:keywords/>
  <cp:lastModifiedBy>이 준영</cp:lastModifiedBy>
  <cp:revision>6</cp:revision>
  <cp:lastPrinted>2016-06-22T04:47:00Z</cp:lastPrinted>
  <dcterms:created xsi:type="dcterms:W3CDTF">2020-03-19T04:55:00Z</dcterms:created>
  <dcterms:modified xsi:type="dcterms:W3CDTF">2020-03-23T07:01:00Z</dcterms:modified>
</cp:coreProperties>
</file>